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51E36E" w14:textId="77777777" w:rsidR="00DF7D40" w:rsidRDefault="00DF7D40">
      <w:pPr>
        <w:pStyle w:val="30"/>
        <w:rPr>
          <w:rFonts w:asciiTheme="minorHAnsi" w:eastAsiaTheme="minorEastAsia" w:hAnsiTheme="minorHAnsi" w:cstheme="minorBidi"/>
          <w:noProof/>
          <w:lang w:val="ru-RU"/>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\n \h \z \u </w:instrText>
      </w:r>
      <w:r>
        <w:rPr>
          <w:rFonts w:ascii="Times New Roman" w:hAnsi="Times New Roman" w:cs="Times New Roman"/>
          <w:sz w:val="24"/>
          <w:szCs w:val="24"/>
        </w:rPr>
        <w:fldChar w:fldCharType="separate"/>
      </w:r>
      <w:hyperlink w:anchor="_Toc35467796" w:history="1">
        <w:r w:rsidRPr="004E4EA0">
          <w:rPr>
            <w:rStyle w:val="af2"/>
            <w:rFonts w:ascii="Times New Roman" w:hAnsi="Times New Roman" w:cs="Times New Roman"/>
            <w:b/>
            <w:noProof/>
          </w:rPr>
          <w:t>1.</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Основные понятия надежности аппаратного обеспечения компьютерных систем</w:t>
        </w:r>
        <w:r w:rsidRPr="004E4EA0">
          <w:rPr>
            <w:rStyle w:val="af2"/>
            <w:rFonts w:ascii="Times New Roman" w:hAnsi="Times New Roman" w:cs="Times New Roman"/>
            <w:b/>
            <w:noProof/>
            <w:lang w:val="ru-RU"/>
          </w:rPr>
          <w:t>.</w:t>
        </w:r>
        <w:r w:rsidRPr="004E4EA0">
          <w:rPr>
            <w:rStyle w:val="af2"/>
            <w:rFonts w:ascii="Times New Roman" w:hAnsi="Times New Roman" w:cs="Times New Roman"/>
            <w:b/>
            <w:noProof/>
          </w:rPr>
          <w:t xml:space="preserve"> </w:t>
        </w:r>
        <w:r w:rsidRPr="004E4EA0">
          <w:rPr>
            <w:rStyle w:val="af2"/>
            <w:rFonts w:ascii="Times New Roman" w:hAnsi="Times New Roman" w:cs="Times New Roman"/>
            <w:b/>
            <w:noProof/>
            <w:lang w:val="ru-RU"/>
          </w:rPr>
          <w:t>(</w:t>
        </w:r>
        <w:r w:rsidRPr="004E4EA0">
          <w:rPr>
            <w:rStyle w:val="af2"/>
            <w:rFonts w:ascii="Times New Roman" w:hAnsi="Times New Roman" w:cs="Times New Roman"/>
            <w:b/>
            <w:noProof/>
          </w:rPr>
          <w:t>надежность, безотказность, отказ, наработка до отказа, сбой, работоспособное состояние, устойчивость, достоверность).</w:t>
        </w:r>
      </w:hyperlink>
    </w:p>
    <w:p w14:paraId="6C8EE287" w14:textId="77777777" w:rsidR="00DF7D40" w:rsidRDefault="00DF7D40">
      <w:pPr>
        <w:pStyle w:val="30"/>
        <w:rPr>
          <w:rFonts w:asciiTheme="minorHAnsi" w:eastAsiaTheme="minorEastAsia" w:hAnsiTheme="minorHAnsi" w:cstheme="minorBidi"/>
          <w:noProof/>
          <w:lang w:val="ru-RU"/>
        </w:rPr>
      </w:pPr>
      <w:hyperlink w:anchor="_Toc35467797" w:history="1">
        <w:r w:rsidRPr="004E4EA0">
          <w:rPr>
            <w:rStyle w:val="af2"/>
            <w:rFonts w:ascii="Times New Roman" w:hAnsi="Times New Roman" w:cs="Times New Roman"/>
            <w:b/>
            <w:noProof/>
          </w:rPr>
          <w:t>2.</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Показатели надежности невосстанавливаемых объектов</w:t>
        </w:r>
        <w:r w:rsidRPr="004E4EA0">
          <w:rPr>
            <w:rStyle w:val="af2"/>
            <w:rFonts w:ascii="Times New Roman" w:hAnsi="Times New Roman" w:cs="Times New Roman"/>
            <w:b/>
            <w:noProof/>
            <w:lang w:val="ru-RU"/>
          </w:rPr>
          <w:t>.</w:t>
        </w:r>
        <w:r w:rsidRPr="004E4EA0">
          <w:rPr>
            <w:rStyle w:val="af2"/>
            <w:rFonts w:ascii="Times New Roman" w:hAnsi="Times New Roman" w:cs="Times New Roman"/>
            <w:b/>
            <w:noProof/>
          </w:rPr>
          <w:t xml:space="preserve"> (P(t), Q(t), f(</w:t>
        </w:r>
        <w:r w:rsidRPr="004E4EA0">
          <w:rPr>
            <w:rStyle w:val="af2"/>
            <w:rFonts w:ascii="Times New Roman" w:hAnsi="Times New Roman" w:cs="Times New Roman"/>
            <w:b/>
            <w:noProof/>
            <w:lang w:val="en-US"/>
          </w:rPr>
          <w:t>t</w:t>
        </w:r>
        <w:r w:rsidRPr="004E4EA0">
          <w:rPr>
            <w:rStyle w:val="af2"/>
            <w:rFonts w:ascii="Times New Roman" w:hAnsi="Times New Roman" w:cs="Times New Roman"/>
            <w:b/>
            <w:noProof/>
          </w:rPr>
          <w:t>)).</w:t>
        </w:r>
      </w:hyperlink>
    </w:p>
    <w:p w14:paraId="409540B7" w14:textId="77777777" w:rsidR="00DF7D40" w:rsidRDefault="00DF7D40">
      <w:pPr>
        <w:pStyle w:val="30"/>
        <w:rPr>
          <w:rFonts w:asciiTheme="minorHAnsi" w:eastAsiaTheme="minorEastAsia" w:hAnsiTheme="minorHAnsi" w:cstheme="minorBidi"/>
          <w:noProof/>
          <w:lang w:val="ru-RU"/>
        </w:rPr>
      </w:pPr>
      <w:hyperlink w:anchor="_Toc35467798" w:history="1">
        <w:r w:rsidRPr="004E4EA0">
          <w:rPr>
            <w:rStyle w:val="af2"/>
            <w:rFonts w:ascii="Times New Roman" w:hAnsi="Times New Roman" w:cs="Times New Roman"/>
            <w:b/>
            <w:noProof/>
          </w:rPr>
          <w:t>3.</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Показатели надежности невосстанавливаемых объектов (λ(t), m</w:t>
        </w:r>
        <w:r w:rsidRPr="004E4EA0">
          <w:rPr>
            <w:rStyle w:val="af2"/>
            <w:rFonts w:ascii="Times New Roman" w:hAnsi="Times New Roman" w:cs="Times New Roman"/>
            <w:b/>
            <w:noProof/>
            <w:lang w:val="ru-RU"/>
          </w:rPr>
          <w:t>(</w:t>
        </w:r>
        <w:r w:rsidRPr="004E4EA0">
          <w:rPr>
            <w:rStyle w:val="af2"/>
            <w:rFonts w:ascii="Times New Roman" w:hAnsi="Times New Roman" w:cs="Times New Roman"/>
            <w:b/>
            <w:noProof/>
          </w:rPr>
          <w:t>t</w:t>
        </w:r>
        <w:r w:rsidRPr="004E4EA0">
          <w:rPr>
            <w:rStyle w:val="af2"/>
            <w:rFonts w:ascii="Times New Roman" w:hAnsi="Times New Roman" w:cs="Times New Roman"/>
            <w:b/>
            <w:noProof/>
            <w:lang w:val="ru-RU"/>
          </w:rPr>
          <w:t>)</w:t>
        </w:r>
        <w:r w:rsidRPr="004E4EA0">
          <w:rPr>
            <w:rStyle w:val="af2"/>
            <w:rFonts w:ascii="Times New Roman" w:hAnsi="Times New Roman" w:cs="Times New Roman"/>
            <w:b/>
            <w:noProof/>
          </w:rPr>
          <w:t>, D</w:t>
        </w:r>
        <w:r w:rsidRPr="004E4EA0">
          <w:rPr>
            <w:rStyle w:val="af2"/>
            <w:rFonts w:ascii="Times New Roman" w:hAnsi="Times New Roman" w:cs="Times New Roman"/>
            <w:b/>
            <w:noProof/>
            <w:lang w:val="ru-RU"/>
          </w:rPr>
          <w:t>(</w:t>
        </w:r>
        <w:r w:rsidRPr="004E4EA0">
          <w:rPr>
            <w:rStyle w:val="af2"/>
            <w:rFonts w:ascii="Times New Roman" w:hAnsi="Times New Roman" w:cs="Times New Roman"/>
            <w:b/>
            <w:noProof/>
          </w:rPr>
          <w:t>t</w:t>
        </w:r>
        <w:r w:rsidRPr="004E4EA0">
          <w:rPr>
            <w:rStyle w:val="af2"/>
            <w:rFonts w:ascii="Times New Roman" w:hAnsi="Times New Roman" w:cs="Times New Roman"/>
            <w:b/>
            <w:noProof/>
            <w:lang w:val="ru-RU"/>
          </w:rPr>
          <w:t>)</w:t>
        </w:r>
        <w:r w:rsidRPr="004E4EA0">
          <w:rPr>
            <w:rStyle w:val="af2"/>
            <w:rFonts w:ascii="Times New Roman" w:hAnsi="Times New Roman" w:cs="Times New Roman"/>
            <w:b/>
            <w:noProof/>
          </w:rPr>
          <w:t>, σ</w:t>
        </w:r>
        <w:r w:rsidRPr="004E4EA0">
          <w:rPr>
            <w:rStyle w:val="af2"/>
            <w:rFonts w:ascii="Times New Roman" w:hAnsi="Times New Roman" w:cs="Times New Roman"/>
            <w:b/>
            <w:noProof/>
            <w:lang w:val="ru-RU"/>
          </w:rPr>
          <w:t>(</w:t>
        </w:r>
        <w:r w:rsidRPr="004E4EA0">
          <w:rPr>
            <w:rStyle w:val="af2"/>
            <w:rFonts w:ascii="Times New Roman" w:hAnsi="Times New Roman" w:cs="Times New Roman"/>
            <w:b/>
            <w:noProof/>
          </w:rPr>
          <w:t>t)</w:t>
        </w:r>
        <w:r w:rsidRPr="004E4EA0">
          <w:rPr>
            <w:rStyle w:val="af2"/>
            <w:rFonts w:ascii="Times New Roman" w:hAnsi="Times New Roman" w:cs="Times New Roman"/>
            <w:b/>
            <w:noProof/>
            <w:lang w:val="ru-RU"/>
          </w:rPr>
          <w:t>)</w:t>
        </w:r>
        <w:r w:rsidRPr="004E4EA0">
          <w:rPr>
            <w:rStyle w:val="af2"/>
            <w:rFonts w:ascii="Times New Roman" w:hAnsi="Times New Roman" w:cs="Times New Roman"/>
            <w:b/>
            <w:noProof/>
          </w:rPr>
          <w:t>.</w:t>
        </w:r>
      </w:hyperlink>
    </w:p>
    <w:p w14:paraId="38E08712" w14:textId="77777777" w:rsidR="00DF7D40" w:rsidRDefault="00DF7D40">
      <w:pPr>
        <w:pStyle w:val="30"/>
        <w:rPr>
          <w:rFonts w:asciiTheme="minorHAnsi" w:eastAsiaTheme="minorEastAsia" w:hAnsiTheme="minorHAnsi" w:cstheme="minorBidi"/>
          <w:noProof/>
          <w:lang w:val="ru-RU"/>
        </w:rPr>
      </w:pPr>
      <w:hyperlink w:anchor="_Toc35467799" w:history="1">
        <w:r w:rsidRPr="004E4EA0">
          <w:rPr>
            <w:rStyle w:val="af2"/>
            <w:rFonts w:ascii="Times New Roman" w:hAnsi="Times New Roman" w:cs="Times New Roman"/>
            <w:b/>
            <w:noProof/>
          </w:rPr>
          <w:t>4.</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Показатели надежности восстанавливаемых объектов (Kr(t), Kr ст.). Экспоненциальный закон распределения времени до отказа.</w:t>
        </w:r>
      </w:hyperlink>
    </w:p>
    <w:p w14:paraId="18AA882C" w14:textId="77777777" w:rsidR="00DF7D40" w:rsidRDefault="00DF7D40">
      <w:pPr>
        <w:pStyle w:val="30"/>
        <w:rPr>
          <w:rFonts w:asciiTheme="minorHAnsi" w:eastAsiaTheme="minorEastAsia" w:hAnsiTheme="minorHAnsi" w:cstheme="minorBidi"/>
          <w:noProof/>
          <w:lang w:val="ru-RU"/>
        </w:rPr>
      </w:pPr>
      <w:hyperlink w:anchor="_Toc35467800" w:history="1">
        <w:r w:rsidRPr="004E4EA0">
          <w:rPr>
            <w:rStyle w:val="af2"/>
            <w:rFonts w:ascii="Times New Roman" w:hAnsi="Times New Roman" w:cs="Times New Roman"/>
            <w:b/>
            <w:noProof/>
          </w:rPr>
          <w:t>5.</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Общая схема расчета надежности компьютерных систем. Расчет надежности невосстанавливаемых резервируемых и не</w:t>
        </w:r>
        <w:r w:rsidRPr="004E4EA0">
          <w:rPr>
            <w:rStyle w:val="af2"/>
            <w:rFonts w:ascii="Times New Roman" w:hAnsi="Times New Roman" w:cs="Times New Roman"/>
            <w:b/>
            <w:noProof/>
            <w:lang w:val="ru-RU"/>
          </w:rPr>
          <w:t xml:space="preserve"> </w:t>
        </w:r>
        <w:r w:rsidRPr="004E4EA0">
          <w:rPr>
            <w:rStyle w:val="af2"/>
            <w:rFonts w:ascii="Times New Roman" w:hAnsi="Times New Roman" w:cs="Times New Roman"/>
            <w:b/>
            <w:noProof/>
          </w:rPr>
          <w:t>резервируемых компьютерных систем. Пример.</w:t>
        </w:r>
      </w:hyperlink>
    </w:p>
    <w:p w14:paraId="6136B029" w14:textId="77777777" w:rsidR="00DF7D40" w:rsidRDefault="00DF7D40">
      <w:pPr>
        <w:pStyle w:val="30"/>
        <w:rPr>
          <w:rFonts w:asciiTheme="minorHAnsi" w:eastAsiaTheme="minorEastAsia" w:hAnsiTheme="minorHAnsi" w:cstheme="minorBidi"/>
          <w:noProof/>
          <w:lang w:val="ru-RU"/>
        </w:rPr>
      </w:pPr>
      <w:hyperlink w:anchor="_Toc35467801" w:history="1">
        <w:r w:rsidRPr="004E4EA0">
          <w:rPr>
            <w:rStyle w:val="af2"/>
            <w:rFonts w:ascii="Times New Roman" w:hAnsi="Times New Roman" w:cs="Times New Roman"/>
            <w:b/>
            <w:noProof/>
          </w:rPr>
          <w:t>6.</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Связь эффективности и надежности компьютерных систем.</w:t>
        </w:r>
      </w:hyperlink>
    </w:p>
    <w:p w14:paraId="0A110D3C" w14:textId="77777777" w:rsidR="00DF7D40" w:rsidRDefault="00DF7D40">
      <w:pPr>
        <w:pStyle w:val="30"/>
        <w:rPr>
          <w:rFonts w:asciiTheme="minorHAnsi" w:eastAsiaTheme="minorEastAsia" w:hAnsiTheme="minorHAnsi" w:cstheme="minorBidi"/>
          <w:noProof/>
          <w:lang w:val="ru-RU"/>
        </w:rPr>
      </w:pPr>
      <w:hyperlink w:anchor="_Toc35467802" w:history="1">
        <w:r w:rsidRPr="004E4EA0">
          <w:rPr>
            <w:rStyle w:val="af2"/>
            <w:rFonts w:ascii="Times New Roman" w:eastAsia="Times New Roman" w:hAnsi="Times New Roman" w:cs="Times New Roman"/>
            <w:noProof/>
          </w:rPr>
          <w:t>7.</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Понятие требований к системам и ПО. Характеристики для оценки отдельных требований по ISO/IEC/IEEE 29148:2011.</w:t>
        </w:r>
      </w:hyperlink>
    </w:p>
    <w:p w14:paraId="4B355F55" w14:textId="77777777" w:rsidR="00DF7D40" w:rsidRDefault="00DF7D40">
      <w:pPr>
        <w:pStyle w:val="30"/>
        <w:rPr>
          <w:rFonts w:asciiTheme="minorHAnsi" w:eastAsiaTheme="minorEastAsia" w:hAnsiTheme="minorHAnsi" w:cstheme="minorBidi"/>
          <w:noProof/>
          <w:lang w:val="ru-RU"/>
        </w:rPr>
      </w:pPr>
      <w:hyperlink w:anchor="_Toc35467803" w:history="1">
        <w:r w:rsidRPr="004E4EA0">
          <w:rPr>
            <w:rStyle w:val="af2"/>
            <w:rFonts w:ascii="Times New Roman" w:hAnsi="Times New Roman" w:cs="Times New Roman"/>
            <w:b/>
            <w:noProof/>
          </w:rPr>
          <w:t>8.</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Характеристики для оценки наборов требований по ISO/IEC/IEEE 29148:2011. Атрибуты требований.</w:t>
        </w:r>
      </w:hyperlink>
    </w:p>
    <w:p w14:paraId="599723FB" w14:textId="77777777" w:rsidR="00DF7D40" w:rsidRDefault="00DF7D40">
      <w:pPr>
        <w:pStyle w:val="30"/>
        <w:rPr>
          <w:rFonts w:asciiTheme="minorHAnsi" w:eastAsiaTheme="minorEastAsia" w:hAnsiTheme="minorHAnsi" w:cstheme="minorBidi"/>
          <w:noProof/>
          <w:lang w:val="ru-RU"/>
        </w:rPr>
      </w:pPr>
      <w:hyperlink w:anchor="_Toc35467804" w:history="1">
        <w:r w:rsidRPr="004E4EA0">
          <w:rPr>
            <w:rStyle w:val="af2"/>
            <w:rFonts w:ascii="Times New Roman" w:hAnsi="Times New Roman" w:cs="Times New Roman"/>
            <w:b/>
            <w:noProof/>
          </w:rPr>
          <w:t>9.</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Понятие ошибки и отказа ПО. Понятие надежности ПО. Особенности надежности программ по сравнению с надежностью аппаратуры.</w:t>
        </w:r>
      </w:hyperlink>
    </w:p>
    <w:p w14:paraId="164C47CD" w14:textId="77777777" w:rsidR="00DF7D40" w:rsidRDefault="00DF7D40">
      <w:pPr>
        <w:pStyle w:val="30"/>
        <w:rPr>
          <w:rFonts w:asciiTheme="minorHAnsi" w:eastAsiaTheme="minorEastAsia" w:hAnsiTheme="minorHAnsi" w:cstheme="minorBidi"/>
          <w:noProof/>
          <w:lang w:val="ru-RU"/>
        </w:rPr>
      </w:pPr>
      <w:hyperlink w:anchor="_Toc35467805" w:history="1">
        <w:r w:rsidRPr="004E4EA0">
          <w:rPr>
            <w:rStyle w:val="af2"/>
            <w:rFonts w:ascii="Times New Roman" w:hAnsi="Times New Roman" w:cs="Times New Roman"/>
            <w:b/>
            <w:noProof/>
          </w:rPr>
          <w:t>10.</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Процесс разработки ПС в соответствии с СТБ ИСО/МЭК 12207-2003. Причины появления ошибок в ПО.</w:t>
        </w:r>
      </w:hyperlink>
    </w:p>
    <w:p w14:paraId="076B415E" w14:textId="77777777" w:rsidR="00DF7D40" w:rsidRDefault="00DF7D40">
      <w:pPr>
        <w:pStyle w:val="30"/>
        <w:rPr>
          <w:rFonts w:asciiTheme="minorHAnsi" w:eastAsiaTheme="minorEastAsia" w:hAnsiTheme="minorHAnsi" w:cstheme="minorBidi"/>
          <w:noProof/>
          <w:lang w:val="ru-RU"/>
        </w:rPr>
      </w:pPr>
      <w:hyperlink w:anchor="_Toc35467806" w:history="1">
        <w:r w:rsidRPr="004E4EA0">
          <w:rPr>
            <w:rStyle w:val="af2"/>
            <w:rFonts w:ascii="Times New Roman" w:hAnsi="Times New Roman" w:cs="Times New Roman"/>
            <w:b/>
            <w:noProof/>
          </w:rPr>
          <w:t>11.</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Методы обеспечения надежности ПО.</w:t>
        </w:r>
      </w:hyperlink>
    </w:p>
    <w:p w14:paraId="38B767F9" w14:textId="77777777" w:rsidR="00DF7D40" w:rsidRDefault="00DF7D40">
      <w:pPr>
        <w:pStyle w:val="30"/>
        <w:rPr>
          <w:rFonts w:asciiTheme="minorHAnsi" w:eastAsiaTheme="minorEastAsia" w:hAnsiTheme="minorHAnsi" w:cstheme="minorBidi"/>
          <w:noProof/>
          <w:lang w:val="ru-RU"/>
        </w:rPr>
      </w:pPr>
      <w:hyperlink w:anchor="_Toc35467807" w:history="1">
        <w:r w:rsidRPr="004E4EA0">
          <w:rPr>
            <w:rStyle w:val="af2"/>
            <w:rFonts w:ascii="Times New Roman" w:hAnsi="Times New Roman" w:cs="Times New Roman"/>
            <w:b/>
            <w:noProof/>
          </w:rPr>
          <w:t>12.</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Модель Джелинского-Моранды. Определение характеристик модели с помощью метода максимального правдоподобия.</w:t>
        </w:r>
      </w:hyperlink>
    </w:p>
    <w:p w14:paraId="6F1C9777" w14:textId="77777777" w:rsidR="00DF7D40" w:rsidRDefault="00DF7D40">
      <w:pPr>
        <w:pStyle w:val="30"/>
        <w:rPr>
          <w:rFonts w:asciiTheme="minorHAnsi" w:eastAsiaTheme="minorEastAsia" w:hAnsiTheme="minorHAnsi" w:cstheme="minorBidi"/>
          <w:noProof/>
          <w:lang w:val="ru-RU"/>
        </w:rPr>
      </w:pPr>
      <w:hyperlink w:anchor="_Toc35467808" w:history="1">
        <w:r w:rsidRPr="004E4EA0">
          <w:rPr>
            <w:rStyle w:val="af2"/>
            <w:rFonts w:ascii="Times New Roman" w:hAnsi="Times New Roman" w:cs="Times New Roman"/>
            <w:b/>
            <w:noProof/>
          </w:rPr>
          <w:t>13.</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Модель Шика-Волвертона. Определение характеристик модели с помощью метода максимального правдоподобия.</w:t>
        </w:r>
      </w:hyperlink>
    </w:p>
    <w:p w14:paraId="36EBB288" w14:textId="77777777" w:rsidR="00DF7D40" w:rsidRDefault="00DF7D40">
      <w:pPr>
        <w:pStyle w:val="30"/>
        <w:rPr>
          <w:rFonts w:asciiTheme="minorHAnsi" w:eastAsiaTheme="minorEastAsia" w:hAnsiTheme="minorHAnsi" w:cstheme="minorBidi"/>
          <w:noProof/>
          <w:lang w:val="ru-RU"/>
        </w:rPr>
      </w:pPr>
      <w:hyperlink w:anchor="_Toc35467809" w:history="1">
        <w:r w:rsidRPr="004E4EA0">
          <w:rPr>
            <w:rStyle w:val="af2"/>
            <w:rFonts w:ascii="Times New Roman" w:hAnsi="Times New Roman" w:cs="Times New Roman"/>
            <w:b/>
            <w:noProof/>
          </w:rPr>
          <w:t>14.</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Геометрическая модель надежности ПО. Определение характеристик модели с помощью метода максимального правдоподобия.</w:t>
        </w:r>
      </w:hyperlink>
    </w:p>
    <w:p w14:paraId="0B2CE074" w14:textId="77777777" w:rsidR="00DF7D40" w:rsidRDefault="00DF7D40">
      <w:pPr>
        <w:pStyle w:val="30"/>
        <w:rPr>
          <w:rFonts w:asciiTheme="minorHAnsi" w:eastAsiaTheme="minorEastAsia" w:hAnsiTheme="minorHAnsi" w:cstheme="minorBidi"/>
          <w:noProof/>
          <w:lang w:val="ru-RU"/>
        </w:rPr>
      </w:pPr>
      <w:hyperlink w:anchor="_Toc35467810" w:history="1">
        <w:r w:rsidRPr="004E4EA0">
          <w:rPr>
            <w:rStyle w:val="af2"/>
            <w:rFonts w:ascii="Times New Roman" w:hAnsi="Times New Roman" w:cs="Times New Roman"/>
            <w:b/>
            <w:noProof/>
          </w:rPr>
          <w:t>15.</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Модель Миллса.</w:t>
        </w:r>
      </w:hyperlink>
    </w:p>
    <w:p w14:paraId="53AB7BD6" w14:textId="77777777" w:rsidR="00DF7D40" w:rsidRDefault="00DF7D40">
      <w:pPr>
        <w:pStyle w:val="30"/>
        <w:rPr>
          <w:rFonts w:asciiTheme="minorHAnsi" w:eastAsiaTheme="minorEastAsia" w:hAnsiTheme="minorHAnsi" w:cstheme="minorBidi"/>
          <w:noProof/>
          <w:lang w:val="ru-RU"/>
        </w:rPr>
      </w:pPr>
      <w:hyperlink w:anchor="_Toc35467811" w:history="1">
        <w:r w:rsidRPr="004E4EA0">
          <w:rPr>
            <w:rStyle w:val="af2"/>
            <w:rFonts w:ascii="Times New Roman" w:hAnsi="Times New Roman" w:cs="Times New Roman"/>
            <w:b/>
            <w:noProof/>
          </w:rPr>
          <w:t>16.</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Модель надежности ПС в соответствии с ГОСТ 28195-99.</w:t>
        </w:r>
      </w:hyperlink>
    </w:p>
    <w:p w14:paraId="74BA9555" w14:textId="77777777" w:rsidR="00DF7D40" w:rsidRDefault="00DF7D40">
      <w:pPr>
        <w:pStyle w:val="30"/>
        <w:rPr>
          <w:rFonts w:asciiTheme="minorHAnsi" w:eastAsiaTheme="minorEastAsia" w:hAnsiTheme="minorHAnsi" w:cstheme="minorBidi"/>
          <w:noProof/>
          <w:lang w:val="ru-RU"/>
        </w:rPr>
      </w:pPr>
      <w:hyperlink w:anchor="_Toc35467812" w:history="1">
        <w:r w:rsidRPr="004E4EA0">
          <w:rPr>
            <w:rStyle w:val="af2"/>
            <w:rFonts w:ascii="Times New Roman" w:hAnsi="Times New Roman" w:cs="Times New Roman"/>
            <w:b/>
            <w:noProof/>
          </w:rPr>
          <w:t>17.</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Оценка надежности ПС в соответствии с ГОСТ 28195-99.</w:t>
        </w:r>
      </w:hyperlink>
    </w:p>
    <w:p w14:paraId="34FFE0DB" w14:textId="77777777" w:rsidR="00DF7D40" w:rsidRDefault="00DF7D40">
      <w:pPr>
        <w:pStyle w:val="30"/>
        <w:rPr>
          <w:rFonts w:asciiTheme="minorHAnsi" w:eastAsiaTheme="minorEastAsia" w:hAnsiTheme="minorHAnsi" w:cstheme="minorBidi"/>
          <w:noProof/>
          <w:lang w:val="ru-RU"/>
        </w:rPr>
      </w:pPr>
      <w:hyperlink w:anchor="_Toc35467813" w:history="1">
        <w:r w:rsidRPr="004E4EA0">
          <w:rPr>
            <w:rStyle w:val="af2"/>
            <w:rFonts w:ascii="Times New Roman" w:hAnsi="Times New Roman" w:cs="Times New Roman"/>
            <w:b/>
            <w:noProof/>
          </w:rPr>
          <w:t>18.</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Модель надежности ПС в соответствии с СТБ ИСО/МЭК 9126-2003.</w:t>
        </w:r>
      </w:hyperlink>
    </w:p>
    <w:p w14:paraId="5761F884" w14:textId="77777777" w:rsidR="00DF7D40" w:rsidRDefault="00DF7D40">
      <w:pPr>
        <w:pStyle w:val="30"/>
        <w:rPr>
          <w:rFonts w:asciiTheme="minorHAnsi" w:eastAsiaTheme="minorEastAsia" w:hAnsiTheme="minorHAnsi" w:cstheme="minorBidi"/>
          <w:noProof/>
          <w:lang w:val="ru-RU"/>
        </w:rPr>
      </w:pPr>
      <w:hyperlink w:anchor="_Toc35467814" w:history="1">
        <w:r w:rsidRPr="004E4EA0">
          <w:rPr>
            <w:rStyle w:val="af2"/>
            <w:rFonts w:ascii="Times New Roman" w:hAnsi="Times New Roman" w:cs="Times New Roman"/>
            <w:b/>
            <w:noProof/>
          </w:rPr>
          <w:t>19.</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Модель надежности ПС в соответствии с ISO/IEC 25010-2011.</w:t>
        </w:r>
      </w:hyperlink>
    </w:p>
    <w:p w14:paraId="6487BA51" w14:textId="77777777" w:rsidR="00DF7D40" w:rsidRDefault="00DF7D40">
      <w:pPr>
        <w:pStyle w:val="30"/>
        <w:rPr>
          <w:rFonts w:asciiTheme="minorHAnsi" w:eastAsiaTheme="minorEastAsia" w:hAnsiTheme="minorHAnsi" w:cstheme="minorBidi"/>
          <w:noProof/>
          <w:lang w:val="ru-RU"/>
        </w:rPr>
      </w:pPr>
      <w:hyperlink w:anchor="_Toc35467815" w:history="1">
        <w:r w:rsidRPr="004E4EA0">
          <w:rPr>
            <w:rStyle w:val="af2"/>
            <w:rFonts w:ascii="Times New Roman" w:eastAsia="Times New Roman" w:hAnsi="Times New Roman" w:cs="Times New Roman"/>
            <w:b/>
            <w:noProof/>
            <w:lang w:val="en-US"/>
          </w:rPr>
          <w:t>20.</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Процесс оценки надежности ПС в соответствии с СТБ ИСО/МЭК 9126-2003</w:t>
        </w:r>
        <w:r w:rsidRPr="004E4EA0">
          <w:rPr>
            <w:rStyle w:val="af2"/>
            <w:rFonts w:ascii="Times New Roman" w:hAnsi="Times New Roman" w:cs="Times New Roman"/>
            <w:b/>
            <w:noProof/>
            <w:lang w:val="ru-RU"/>
          </w:rPr>
          <w:t>.</w:t>
        </w:r>
      </w:hyperlink>
    </w:p>
    <w:p w14:paraId="46039183" w14:textId="77777777" w:rsidR="00DF7D40" w:rsidRDefault="00DF7D40">
      <w:pPr>
        <w:pStyle w:val="30"/>
        <w:rPr>
          <w:rFonts w:asciiTheme="minorHAnsi" w:eastAsiaTheme="minorEastAsia" w:hAnsiTheme="minorHAnsi" w:cstheme="minorBidi"/>
          <w:noProof/>
          <w:lang w:val="ru-RU"/>
        </w:rPr>
      </w:pPr>
      <w:hyperlink w:anchor="_Toc35467816" w:history="1">
        <w:r w:rsidRPr="004E4EA0">
          <w:rPr>
            <w:rStyle w:val="af2"/>
            <w:rFonts w:ascii="Times New Roman" w:hAnsi="Times New Roman" w:cs="Times New Roman"/>
            <w:b/>
            <w:noProof/>
          </w:rPr>
          <w:t>21.</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Внутренние метрики надежности ПС.</w:t>
        </w:r>
      </w:hyperlink>
    </w:p>
    <w:p w14:paraId="11F23180" w14:textId="77777777" w:rsidR="00DF7D40" w:rsidRDefault="00DF7D40">
      <w:pPr>
        <w:pStyle w:val="30"/>
        <w:rPr>
          <w:rFonts w:asciiTheme="minorHAnsi" w:eastAsiaTheme="minorEastAsia" w:hAnsiTheme="minorHAnsi" w:cstheme="minorBidi"/>
          <w:noProof/>
          <w:lang w:val="ru-RU"/>
        </w:rPr>
      </w:pPr>
      <w:hyperlink w:anchor="_Toc35467817" w:history="1">
        <w:r w:rsidRPr="004E4EA0">
          <w:rPr>
            <w:rStyle w:val="af2"/>
            <w:rFonts w:ascii="Times New Roman" w:hAnsi="Times New Roman" w:cs="Times New Roman"/>
            <w:b/>
            <w:noProof/>
          </w:rPr>
          <w:t>22.</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Внешние метрики надежности ПС.</w:t>
        </w:r>
      </w:hyperlink>
    </w:p>
    <w:p w14:paraId="1361A5FD" w14:textId="77777777" w:rsidR="00DF7D40" w:rsidRDefault="00DF7D40">
      <w:pPr>
        <w:pStyle w:val="30"/>
        <w:rPr>
          <w:rFonts w:asciiTheme="minorHAnsi" w:eastAsiaTheme="minorEastAsia" w:hAnsiTheme="minorHAnsi" w:cstheme="minorBidi"/>
          <w:noProof/>
          <w:lang w:val="ru-RU"/>
        </w:rPr>
      </w:pPr>
      <w:hyperlink w:anchor="_Toc35467818" w:history="1">
        <w:r w:rsidRPr="004E4EA0">
          <w:rPr>
            <w:rStyle w:val="af2"/>
            <w:rFonts w:ascii="Times New Roman" w:hAnsi="Times New Roman" w:cs="Times New Roman"/>
            <w:b/>
            <w:noProof/>
          </w:rPr>
          <w:t>23.</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Введение в тестирование ПО. Понятие тестирования ПО. Что может и не может тестирование ПО. Объекты тестирования ПО.</w:t>
        </w:r>
      </w:hyperlink>
    </w:p>
    <w:p w14:paraId="24298E03" w14:textId="77777777" w:rsidR="00DF7D40" w:rsidRDefault="00DF7D40">
      <w:pPr>
        <w:pStyle w:val="30"/>
        <w:rPr>
          <w:rFonts w:asciiTheme="minorHAnsi" w:eastAsiaTheme="minorEastAsia" w:hAnsiTheme="minorHAnsi" w:cstheme="minorBidi"/>
          <w:noProof/>
          <w:lang w:val="ru-RU"/>
        </w:rPr>
      </w:pPr>
      <w:hyperlink w:anchor="_Toc35467819" w:history="1">
        <w:r w:rsidRPr="004E4EA0">
          <w:rPr>
            <w:rStyle w:val="af2"/>
            <w:rFonts w:ascii="Times New Roman" w:hAnsi="Times New Roman" w:cs="Times New Roman"/>
            <w:b/>
            <w:noProof/>
          </w:rPr>
          <w:t>24.</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Виды тестирования ПО.</w:t>
        </w:r>
      </w:hyperlink>
    </w:p>
    <w:p w14:paraId="6939DE48" w14:textId="77777777" w:rsidR="00DF7D40" w:rsidRDefault="00DF7D40">
      <w:pPr>
        <w:pStyle w:val="30"/>
        <w:rPr>
          <w:rFonts w:asciiTheme="minorHAnsi" w:eastAsiaTheme="minorEastAsia" w:hAnsiTheme="minorHAnsi" w:cstheme="minorBidi"/>
          <w:noProof/>
          <w:lang w:val="ru-RU"/>
        </w:rPr>
      </w:pPr>
      <w:hyperlink w:anchor="_Toc35467820" w:history="1">
        <w:r w:rsidRPr="004E4EA0">
          <w:rPr>
            <w:rStyle w:val="af2"/>
            <w:rFonts w:ascii="Times New Roman" w:hAnsi="Times New Roman" w:cs="Times New Roman"/>
            <w:b/>
            <w:noProof/>
          </w:rPr>
          <w:t>25.</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Принципы разработки тестов.</w:t>
        </w:r>
      </w:hyperlink>
    </w:p>
    <w:p w14:paraId="6C115E26" w14:textId="77777777" w:rsidR="00DF7D40" w:rsidRDefault="00DF7D40">
      <w:pPr>
        <w:pStyle w:val="30"/>
        <w:rPr>
          <w:rFonts w:asciiTheme="minorHAnsi" w:eastAsiaTheme="minorEastAsia" w:hAnsiTheme="minorHAnsi" w:cstheme="minorBidi"/>
          <w:noProof/>
          <w:lang w:val="ru-RU"/>
        </w:rPr>
      </w:pPr>
      <w:hyperlink w:anchor="_Toc35467821" w:history="1">
        <w:r w:rsidRPr="004E4EA0">
          <w:rPr>
            <w:rStyle w:val="af2"/>
            <w:rFonts w:ascii="Times New Roman" w:hAnsi="Times New Roman" w:cs="Times New Roman"/>
            <w:b/>
            <w:noProof/>
          </w:rPr>
          <w:t>26.</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Информационные потоки процесса тестирования ПО. Аксиомы тестирования ПО.</w:t>
        </w:r>
      </w:hyperlink>
    </w:p>
    <w:p w14:paraId="7155CA84" w14:textId="77777777" w:rsidR="00DF7D40" w:rsidRDefault="00DF7D40">
      <w:pPr>
        <w:pStyle w:val="30"/>
        <w:rPr>
          <w:rFonts w:asciiTheme="minorHAnsi" w:eastAsiaTheme="minorEastAsia" w:hAnsiTheme="minorHAnsi" w:cstheme="minorBidi"/>
          <w:noProof/>
          <w:lang w:val="ru-RU"/>
        </w:rPr>
      </w:pPr>
      <w:hyperlink w:anchor="_Toc35467822" w:history="1">
        <w:r w:rsidRPr="004E4EA0">
          <w:rPr>
            <w:rStyle w:val="af2"/>
            <w:rFonts w:ascii="Times New Roman" w:hAnsi="Times New Roman" w:cs="Times New Roman"/>
            <w:b/>
            <w:noProof/>
          </w:rPr>
          <w:t>27.</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Структурное тестирование ПО. Понятие потокового графа, пути, базового пути, ветви, цикломатической сложности.</w:t>
        </w:r>
      </w:hyperlink>
    </w:p>
    <w:p w14:paraId="03472DC2" w14:textId="77777777" w:rsidR="00DF7D40" w:rsidRDefault="00DF7D40">
      <w:pPr>
        <w:pStyle w:val="30"/>
        <w:rPr>
          <w:rFonts w:asciiTheme="minorHAnsi" w:eastAsiaTheme="minorEastAsia" w:hAnsiTheme="minorHAnsi" w:cstheme="minorBidi"/>
          <w:noProof/>
          <w:lang w:val="ru-RU"/>
        </w:rPr>
      </w:pPr>
      <w:hyperlink w:anchor="_Toc35467823" w:history="1">
        <w:r w:rsidRPr="004E4EA0">
          <w:rPr>
            <w:rStyle w:val="af2"/>
            <w:rFonts w:ascii="Times New Roman" w:hAnsi="Times New Roman" w:cs="Times New Roman"/>
            <w:b/>
            <w:noProof/>
          </w:rPr>
          <w:t>28.</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Метод тестирования базовых путей. Тестирование циклов.</w:t>
        </w:r>
      </w:hyperlink>
    </w:p>
    <w:p w14:paraId="5CB30C12" w14:textId="77777777" w:rsidR="00DF7D40" w:rsidRDefault="00DF7D40">
      <w:pPr>
        <w:pStyle w:val="30"/>
        <w:rPr>
          <w:rFonts w:asciiTheme="minorHAnsi" w:eastAsiaTheme="minorEastAsia" w:hAnsiTheme="minorHAnsi" w:cstheme="minorBidi"/>
          <w:noProof/>
          <w:lang w:val="ru-RU"/>
        </w:rPr>
      </w:pPr>
      <w:hyperlink w:anchor="_Toc35467824" w:history="1">
        <w:r w:rsidRPr="004E4EA0">
          <w:rPr>
            <w:rStyle w:val="af2"/>
            <w:rFonts w:ascii="Times New Roman" w:hAnsi="Times New Roman" w:cs="Times New Roman"/>
            <w:b/>
            <w:noProof/>
          </w:rPr>
          <w:t>29.</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Функциональное тестирование ПО. Общие сведения. Цели функционального тестирования. Уровни функционального тестирования.</w:t>
        </w:r>
      </w:hyperlink>
    </w:p>
    <w:p w14:paraId="5BE2E8E7" w14:textId="77777777" w:rsidR="00DF7D40" w:rsidRDefault="00DF7D40">
      <w:pPr>
        <w:pStyle w:val="30"/>
        <w:rPr>
          <w:rFonts w:asciiTheme="minorHAnsi" w:eastAsiaTheme="minorEastAsia" w:hAnsiTheme="minorHAnsi" w:cstheme="minorBidi"/>
          <w:noProof/>
          <w:lang w:val="ru-RU"/>
        </w:rPr>
      </w:pPr>
      <w:hyperlink w:anchor="_Toc35467825" w:history="1">
        <w:r w:rsidRPr="004E4EA0">
          <w:rPr>
            <w:rStyle w:val="af2"/>
            <w:rFonts w:ascii="Times New Roman" w:hAnsi="Times New Roman" w:cs="Times New Roman"/>
            <w:b/>
            <w:noProof/>
          </w:rPr>
          <w:t>30.</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Понятие класса эквивалентности. Примеры.</w:t>
        </w:r>
      </w:hyperlink>
    </w:p>
    <w:p w14:paraId="2B0DD902" w14:textId="77777777" w:rsidR="00DF7D40" w:rsidRDefault="00DF7D40">
      <w:pPr>
        <w:pStyle w:val="30"/>
        <w:rPr>
          <w:rFonts w:asciiTheme="minorHAnsi" w:eastAsiaTheme="minorEastAsia" w:hAnsiTheme="minorHAnsi" w:cstheme="minorBidi"/>
          <w:noProof/>
          <w:lang w:val="ru-RU"/>
        </w:rPr>
      </w:pPr>
      <w:hyperlink w:anchor="_Toc35467826" w:history="1">
        <w:r w:rsidRPr="004E4EA0">
          <w:rPr>
            <w:rStyle w:val="af2"/>
            <w:rFonts w:ascii="Times New Roman" w:hAnsi="Times New Roman" w:cs="Times New Roman"/>
            <w:b/>
            <w:noProof/>
          </w:rPr>
          <w:t>31.</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Метод эквивалентного разбиения. Метод анализа граничных значений. Примеры.</w:t>
        </w:r>
      </w:hyperlink>
    </w:p>
    <w:p w14:paraId="4D4AFB91" w14:textId="77777777" w:rsidR="00DF7D40" w:rsidRDefault="00DF7D40">
      <w:pPr>
        <w:pStyle w:val="30"/>
        <w:rPr>
          <w:rFonts w:asciiTheme="minorHAnsi" w:eastAsiaTheme="minorEastAsia" w:hAnsiTheme="minorHAnsi" w:cstheme="minorBidi"/>
          <w:noProof/>
          <w:lang w:val="ru-RU"/>
        </w:rPr>
      </w:pPr>
      <w:hyperlink w:anchor="_Toc35467827" w:history="1">
        <w:r w:rsidRPr="004E4EA0">
          <w:rPr>
            <w:rStyle w:val="af2"/>
            <w:rFonts w:ascii="Times New Roman" w:hAnsi="Times New Roman" w:cs="Times New Roman"/>
            <w:b/>
            <w:noProof/>
          </w:rPr>
          <w:t>32.</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Документирование тестов. Структура Test Case. Примеры.</w:t>
        </w:r>
      </w:hyperlink>
    </w:p>
    <w:p w14:paraId="50A1BB59" w14:textId="77777777" w:rsidR="00DF7D40" w:rsidRDefault="00DF7D40">
      <w:pPr>
        <w:pStyle w:val="30"/>
        <w:rPr>
          <w:rFonts w:asciiTheme="minorHAnsi" w:eastAsiaTheme="minorEastAsia" w:hAnsiTheme="minorHAnsi" w:cstheme="minorBidi"/>
          <w:noProof/>
          <w:lang w:val="ru-RU"/>
        </w:rPr>
      </w:pPr>
      <w:hyperlink w:anchor="_Toc35467828" w:history="1">
        <w:r w:rsidRPr="004E4EA0">
          <w:rPr>
            <w:rStyle w:val="af2"/>
            <w:rFonts w:ascii="Times New Roman" w:hAnsi="Times New Roman" w:cs="Times New Roman"/>
            <w:b/>
            <w:noProof/>
          </w:rPr>
          <w:t>33.</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Методика тестирования ПО. Тестирование модулей.</w:t>
        </w:r>
      </w:hyperlink>
    </w:p>
    <w:p w14:paraId="679D1EB8" w14:textId="77777777" w:rsidR="00DF7D40" w:rsidRDefault="00DF7D40">
      <w:pPr>
        <w:pStyle w:val="30"/>
        <w:rPr>
          <w:rFonts w:asciiTheme="minorHAnsi" w:eastAsiaTheme="minorEastAsia" w:hAnsiTheme="minorHAnsi" w:cstheme="minorBidi"/>
          <w:noProof/>
          <w:lang w:val="ru-RU"/>
        </w:rPr>
      </w:pPr>
      <w:hyperlink w:anchor="_Toc35467829" w:history="1">
        <w:r w:rsidRPr="004E4EA0">
          <w:rPr>
            <w:rStyle w:val="af2"/>
            <w:rFonts w:ascii="Times New Roman" w:hAnsi="Times New Roman" w:cs="Times New Roman"/>
            <w:b/>
            <w:noProof/>
          </w:rPr>
          <w:t>34.</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Тестирование сборки (интеграции).</w:t>
        </w:r>
      </w:hyperlink>
    </w:p>
    <w:p w14:paraId="11B06D6F" w14:textId="77777777" w:rsidR="00DF7D40" w:rsidRDefault="00DF7D40">
      <w:pPr>
        <w:pStyle w:val="30"/>
        <w:rPr>
          <w:rFonts w:asciiTheme="minorHAnsi" w:eastAsiaTheme="minorEastAsia" w:hAnsiTheme="minorHAnsi" w:cstheme="minorBidi"/>
          <w:noProof/>
          <w:lang w:val="ru-RU"/>
        </w:rPr>
      </w:pPr>
      <w:hyperlink w:anchor="_Toc35467830" w:history="1">
        <w:r w:rsidRPr="004E4EA0">
          <w:rPr>
            <w:rStyle w:val="af2"/>
            <w:rFonts w:ascii="Times New Roman" w:hAnsi="Times New Roman" w:cs="Times New Roman"/>
            <w:b/>
            <w:noProof/>
          </w:rPr>
          <w:t>35.</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Тестирование правильности. Системное тестирование. Типы системного тестирования.</w:t>
        </w:r>
      </w:hyperlink>
    </w:p>
    <w:p w14:paraId="38630714" w14:textId="77777777" w:rsidR="00DF7D40" w:rsidRDefault="00DF7D40">
      <w:pPr>
        <w:pStyle w:val="30"/>
        <w:rPr>
          <w:rFonts w:asciiTheme="minorHAnsi" w:eastAsiaTheme="minorEastAsia" w:hAnsiTheme="minorHAnsi" w:cstheme="minorBidi"/>
          <w:noProof/>
          <w:lang w:val="ru-RU"/>
        </w:rPr>
      </w:pPr>
      <w:hyperlink w:anchor="_Toc35467831" w:history="1">
        <w:r w:rsidRPr="004E4EA0">
          <w:rPr>
            <w:rStyle w:val="af2"/>
            <w:rFonts w:ascii="Times New Roman" w:hAnsi="Times New Roman" w:cs="Times New Roman"/>
            <w:b/>
            <w:noProof/>
          </w:rPr>
          <w:t>36.</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Регрессионное тестирование.</w:t>
        </w:r>
      </w:hyperlink>
    </w:p>
    <w:p w14:paraId="4A13563E" w14:textId="77777777" w:rsidR="00DF7D40" w:rsidRDefault="00DF7D40">
      <w:pPr>
        <w:pStyle w:val="30"/>
        <w:rPr>
          <w:rFonts w:asciiTheme="minorHAnsi" w:eastAsiaTheme="minorEastAsia" w:hAnsiTheme="minorHAnsi" w:cstheme="minorBidi"/>
          <w:noProof/>
          <w:lang w:val="ru-RU"/>
        </w:rPr>
      </w:pPr>
      <w:hyperlink w:anchor="_Toc35467832" w:history="1">
        <w:r w:rsidRPr="004E4EA0">
          <w:rPr>
            <w:rStyle w:val="af2"/>
            <w:rFonts w:ascii="Times New Roman" w:hAnsi="Times New Roman" w:cs="Times New Roman"/>
            <w:b/>
            <w:noProof/>
          </w:rPr>
          <w:t>37.</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Документирование ошибок. Структура отчета об ошибке.</w:t>
        </w:r>
      </w:hyperlink>
    </w:p>
    <w:p w14:paraId="62E06967" w14:textId="77777777" w:rsidR="00DF7D40" w:rsidRDefault="00DF7D40">
      <w:pPr>
        <w:pStyle w:val="30"/>
        <w:rPr>
          <w:rFonts w:asciiTheme="minorHAnsi" w:eastAsiaTheme="minorEastAsia" w:hAnsiTheme="minorHAnsi" w:cstheme="minorBidi"/>
          <w:noProof/>
          <w:lang w:val="ru-RU"/>
        </w:rPr>
      </w:pPr>
      <w:hyperlink w:anchor="_Toc35467833" w:history="1">
        <w:r w:rsidRPr="004E4EA0">
          <w:rPr>
            <w:rStyle w:val="af2"/>
            <w:rFonts w:ascii="Times New Roman" w:hAnsi="Times New Roman" w:cs="Times New Roman"/>
            <w:b/>
            <w:noProof/>
          </w:rPr>
          <w:t>38.</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Жизненный цикл дефекта.</w:t>
        </w:r>
      </w:hyperlink>
    </w:p>
    <w:p w14:paraId="56388F4D" w14:textId="77777777" w:rsidR="00DF7D40" w:rsidRDefault="00DF7D40">
      <w:pPr>
        <w:pStyle w:val="30"/>
        <w:rPr>
          <w:rFonts w:asciiTheme="minorHAnsi" w:eastAsiaTheme="minorEastAsia" w:hAnsiTheme="minorHAnsi" w:cstheme="minorBidi"/>
          <w:noProof/>
          <w:lang w:val="ru-RU"/>
        </w:rPr>
      </w:pPr>
      <w:hyperlink w:anchor="_Toc35467834" w:history="1">
        <w:r w:rsidRPr="004E4EA0">
          <w:rPr>
            <w:rStyle w:val="af2"/>
            <w:rFonts w:ascii="Times New Roman" w:hAnsi="Times New Roman" w:cs="Times New Roman"/>
            <w:b/>
            <w:noProof/>
          </w:rPr>
          <w:t>39.</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Проектирование тестов, основанных на случайных наборах исходных данных. Получение закона распределения по заданным моментам исходного распределения.</w:t>
        </w:r>
      </w:hyperlink>
    </w:p>
    <w:p w14:paraId="52DE529D" w14:textId="77777777" w:rsidR="00DF7D40" w:rsidRDefault="00DF7D40">
      <w:pPr>
        <w:pStyle w:val="30"/>
        <w:rPr>
          <w:rFonts w:asciiTheme="minorHAnsi" w:eastAsiaTheme="minorEastAsia" w:hAnsiTheme="minorHAnsi" w:cstheme="minorBidi"/>
          <w:noProof/>
          <w:lang w:val="ru-RU"/>
        </w:rPr>
      </w:pPr>
      <w:hyperlink w:anchor="_Toc35467835" w:history="1">
        <w:r w:rsidRPr="004E4EA0">
          <w:rPr>
            <w:rStyle w:val="af2"/>
            <w:rFonts w:ascii="Times New Roman" w:hAnsi="Times New Roman" w:cs="Times New Roman"/>
            <w:b/>
            <w:noProof/>
          </w:rPr>
          <w:t>40.</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Проектирование тестов, основанных на случайных наборах исходных данных. Генерация случайных значений исходных данных.</w:t>
        </w:r>
      </w:hyperlink>
    </w:p>
    <w:p w14:paraId="3614427A" w14:textId="77777777" w:rsidR="00DF7D40" w:rsidRDefault="00DF7D40">
      <w:pPr>
        <w:pStyle w:val="30"/>
        <w:rPr>
          <w:rFonts w:asciiTheme="minorHAnsi" w:eastAsiaTheme="minorEastAsia" w:hAnsiTheme="minorHAnsi" w:cstheme="minorBidi"/>
          <w:noProof/>
          <w:lang w:val="ru-RU"/>
        </w:rPr>
      </w:pPr>
      <w:hyperlink w:anchor="_Toc35467836" w:history="1">
        <w:r w:rsidRPr="004E4EA0">
          <w:rPr>
            <w:rStyle w:val="af2"/>
            <w:rFonts w:ascii="Times New Roman" w:hAnsi="Times New Roman" w:cs="Times New Roman"/>
            <w:b/>
            <w:noProof/>
          </w:rPr>
          <w:t>41.</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Понятие верификации. Понятие высказывания, высказывательной формы и предиката. Операция импликации. Примеры.</w:t>
        </w:r>
      </w:hyperlink>
    </w:p>
    <w:p w14:paraId="42471C4F" w14:textId="77777777" w:rsidR="00DF7D40" w:rsidRDefault="00DF7D40">
      <w:pPr>
        <w:pStyle w:val="30"/>
        <w:rPr>
          <w:rFonts w:asciiTheme="minorHAnsi" w:eastAsiaTheme="minorEastAsia" w:hAnsiTheme="minorHAnsi" w:cstheme="minorBidi"/>
          <w:noProof/>
          <w:lang w:val="ru-RU"/>
        </w:rPr>
      </w:pPr>
      <w:hyperlink w:anchor="_Toc35467837" w:history="1">
        <w:r w:rsidRPr="004E4EA0">
          <w:rPr>
            <w:rStyle w:val="af2"/>
            <w:rFonts w:ascii="Times New Roman" w:hAnsi="Times New Roman" w:cs="Times New Roman"/>
            <w:b/>
            <w:noProof/>
          </w:rPr>
          <w:t>42.</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Метод индуктивных утверждений. Общие сведения.</w:t>
        </w:r>
      </w:hyperlink>
    </w:p>
    <w:p w14:paraId="3D15E24F" w14:textId="77777777" w:rsidR="00DF7D40" w:rsidRDefault="00DF7D40">
      <w:pPr>
        <w:pStyle w:val="30"/>
        <w:rPr>
          <w:rFonts w:asciiTheme="minorHAnsi" w:eastAsiaTheme="minorEastAsia" w:hAnsiTheme="minorHAnsi" w:cstheme="minorBidi"/>
          <w:noProof/>
          <w:lang w:val="ru-RU"/>
        </w:rPr>
      </w:pPr>
      <w:hyperlink w:anchor="_Toc35467838" w:history="1">
        <w:r w:rsidRPr="004E4EA0">
          <w:rPr>
            <w:rStyle w:val="af2"/>
            <w:rFonts w:ascii="Times New Roman" w:hAnsi="Times New Roman" w:cs="Times New Roman"/>
            <w:b/>
            <w:noProof/>
          </w:rPr>
          <w:t>43.</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Процесс верификации в жизненном цикле ПО.</w:t>
        </w:r>
      </w:hyperlink>
    </w:p>
    <w:p w14:paraId="0B97C1DA" w14:textId="77777777" w:rsidR="00DF7D40" w:rsidRDefault="00DF7D40">
      <w:pPr>
        <w:pStyle w:val="30"/>
        <w:rPr>
          <w:rFonts w:asciiTheme="minorHAnsi" w:eastAsiaTheme="minorEastAsia" w:hAnsiTheme="minorHAnsi" w:cstheme="minorBidi"/>
          <w:noProof/>
          <w:lang w:val="ru-RU"/>
        </w:rPr>
      </w:pPr>
      <w:hyperlink w:anchor="_Toc35467839" w:history="1">
        <w:r w:rsidRPr="004E4EA0">
          <w:rPr>
            <w:rStyle w:val="af2"/>
            <w:rFonts w:ascii="Times New Roman" w:hAnsi="Times New Roman" w:cs="Times New Roman"/>
            <w:b/>
            <w:noProof/>
          </w:rPr>
          <w:t>44.</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N-версионное программирование.</w:t>
        </w:r>
      </w:hyperlink>
    </w:p>
    <w:p w14:paraId="57F470CE" w14:textId="77777777" w:rsidR="00DF7D40" w:rsidRDefault="00DF7D40">
      <w:pPr>
        <w:pStyle w:val="30"/>
        <w:rPr>
          <w:rFonts w:asciiTheme="minorHAnsi" w:eastAsiaTheme="minorEastAsia" w:hAnsiTheme="minorHAnsi" w:cstheme="minorBidi"/>
          <w:noProof/>
          <w:lang w:val="ru-RU"/>
        </w:rPr>
      </w:pPr>
      <w:hyperlink w:anchor="_Toc35467840" w:history="1">
        <w:r w:rsidRPr="004E4EA0">
          <w:rPr>
            <w:rStyle w:val="af2"/>
            <w:rFonts w:ascii="Times New Roman" w:hAnsi="Times New Roman" w:cs="Times New Roman"/>
            <w:b/>
            <w:noProof/>
          </w:rPr>
          <w:t>45.</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Отказоустойчивость компьютерных систем. Граф процесса восстановления типичной отказоустойчивой сист.</w:t>
        </w:r>
      </w:hyperlink>
    </w:p>
    <w:p w14:paraId="579879E8" w14:textId="77777777" w:rsidR="00DF7D40" w:rsidRDefault="00DF7D40">
      <w:pPr>
        <w:pStyle w:val="30"/>
        <w:rPr>
          <w:rFonts w:asciiTheme="minorHAnsi" w:eastAsiaTheme="minorEastAsia" w:hAnsiTheme="minorHAnsi" w:cstheme="minorBidi"/>
          <w:noProof/>
          <w:lang w:val="ru-RU"/>
        </w:rPr>
      </w:pPr>
      <w:hyperlink w:anchor="_Toc35467841" w:history="1">
        <w:r w:rsidRPr="004E4EA0">
          <w:rPr>
            <w:rStyle w:val="af2"/>
            <w:rFonts w:ascii="Times New Roman" w:hAnsi="Times New Roman" w:cs="Times New Roman"/>
            <w:b/>
            <w:noProof/>
          </w:rPr>
          <w:t>46.</w:t>
        </w:r>
        <w:r>
          <w:rPr>
            <w:rFonts w:asciiTheme="minorHAnsi" w:eastAsiaTheme="minorEastAsia" w:hAnsiTheme="minorHAnsi" w:cstheme="minorBidi"/>
            <w:noProof/>
            <w:lang w:val="ru-RU"/>
          </w:rPr>
          <w:tab/>
        </w:r>
        <w:r w:rsidRPr="004E4EA0">
          <w:rPr>
            <w:rStyle w:val="af2"/>
            <w:rFonts w:ascii="Times New Roman" w:hAnsi="Times New Roman" w:cs="Times New Roman"/>
            <w:b/>
            <w:noProof/>
          </w:rPr>
          <w:t>Оптимальное распределение ресурсов в отказоустойчивых компьютерных системах.</w:t>
        </w:r>
      </w:hyperlink>
    </w:p>
    <w:p w14:paraId="6337C17B" w14:textId="5D0AE88F" w:rsidR="00024C2F" w:rsidRPr="00DC0BEB" w:rsidRDefault="00DF7D40" w:rsidP="00DF7D40">
      <w:pPr>
        <w:tabs>
          <w:tab w:val="left" w:pos="426"/>
          <w:tab w:val="left" w:pos="709"/>
          <w:tab w:val="right" w:leader="dot" w:pos="11482"/>
        </w:tabs>
        <w:rPr>
          <w:rFonts w:ascii="Times New Roman" w:hAnsi="Times New Roman" w:cs="Times New Roman"/>
          <w:sz w:val="24"/>
          <w:szCs w:val="24"/>
        </w:rPr>
      </w:pPr>
      <w:r>
        <w:rPr>
          <w:rFonts w:ascii="Times New Roman" w:hAnsi="Times New Roman" w:cs="Times New Roman"/>
          <w:sz w:val="24"/>
          <w:szCs w:val="24"/>
        </w:rPr>
        <w:fldChar w:fldCharType="end"/>
      </w:r>
    </w:p>
    <w:p w14:paraId="421A648A" w14:textId="08A1CE6C" w:rsidR="007851B7" w:rsidRPr="00DC0BEB" w:rsidRDefault="008F52D0" w:rsidP="00FE6139">
      <w:pPr>
        <w:pStyle w:val="3"/>
        <w:numPr>
          <w:ilvl w:val="0"/>
          <w:numId w:val="8"/>
        </w:numPr>
        <w:tabs>
          <w:tab w:val="left" w:pos="709"/>
          <w:tab w:val="right" w:leader="dot" w:pos="11482"/>
        </w:tabs>
        <w:spacing w:before="240" w:after="240"/>
        <w:ind w:left="142" w:right="-1" w:firstLine="0"/>
        <w:rPr>
          <w:rFonts w:ascii="Times New Roman" w:hAnsi="Times New Roman" w:cs="Times New Roman"/>
          <w:b/>
          <w:color w:val="000000"/>
          <w:sz w:val="24"/>
          <w:szCs w:val="24"/>
        </w:rPr>
      </w:pPr>
      <w:bookmarkStart w:id="0" w:name="_Toc35467796"/>
      <w:r w:rsidRPr="00DC0BEB">
        <w:rPr>
          <w:rFonts w:ascii="Times New Roman" w:hAnsi="Times New Roman" w:cs="Times New Roman"/>
          <w:b/>
          <w:color w:val="000000"/>
          <w:sz w:val="24"/>
          <w:szCs w:val="24"/>
        </w:rPr>
        <w:t>Основные понятия надежности аппаратного обеспечения ком</w:t>
      </w:r>
      <w:r w:rsidR="00236B45" w:rsidRPr="00DC0BEB">
        <w:rPr>
          <w:rFonts w:ascii="Times New Roman" w:hAnsi="Times New Roman" w:cs="Times New Roman"/>
          <w:b/>
          <w:color w:val="000000"/>
          <w:sz w:val="24"/>
          <w:szCs w:val="24"/>
        </w:rPr>
        <w:t>пьютерных систем</w:t>
      </w:r>
      <w:r w:rsidR="00AD43FF" w:rsidRPr="00DC0BEB">
        <w:rPr>
          <w:rFonts w:ascii="Times New Roman" w:hAnsi="Times New Roman" w:cs="Times New Roman"/>
          <w:b/>
          <w:color w:val="000000"/>
          <w:sz w:val="24"/>
          <w:szCs w:val="24"/>
          <w:lang w:val="ru-RU"/>
        </w:rPr>
        <w:t>.</w:t>
      </w:r>
      <w:r w:rsidR="00236B45" w:rsidRPr="00DC0BEB">
        <w:rPr>
          <w:rFonts w:ascii="Times New Roman" w:hAnsi="Times New Roman" w:cs="Times New Roman"/>
          <w:b/>
          <w:color w:val="000000"/>
          <w:sz w:val="24"/>
          <w:szCs w:val="24"/>
        </w:rPr>
        <w:t xml:space="preserve"> </w:t>
      </w:r>
      <w:r w:rsidR="00AD43FF" w:rsidRPr="00DC0BEB">
        <w:rPr>
          <w:rFonts w:ascii="Times New Roman" w:hAnsi="Times New Roman" w:cs="Times New Roman"/>
          <w:b/>
          <w:color w:val="000000"/>
          <w:sz w:val="24"/>
          <w:szCs w:val="24"/>
          <w:lang w:val="ru-RU"/>
        </w:rPr>
        <w:t>(</w:t>
      </w:r>
      <w:r w:rsidRPr="00DC0BEB">
        <w:rPr>
          <w:rFonts w:ascii="Times New Roman" w:hAnsi="Times New Roman" w:cs="Times New Roman"/>
          <w:b/>
          <w:color w:val="000000"/>
          <w:sz w:val="24"/>
          <w:szCs w:val="24"/>
        </w:rPr>
        <w:t>надежность, безотказность, отказ, наработка до отказа, сбой, работоспособное состояние, устойчивость, достоверность).</w:t>
      </w:r>
      <w:bookmarkEnd w:id="0"/>
    </w:p>
    <w:p w14:paraId="6E5B781C" w14:textId="608B26B2"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Надежность</w:t>
      </w:r>
      <w:r w:rsidRPr="00DC0BEB">
        <w:rPr>
          <w:rFonts w:ascii="Times New Roman" w:eastAsia="Times New Roman" w:hAnsi="Times New Roman" w:cs="Times New Roman"/>
          <w:sz w:val="24"/>
          <w:szCs w:val="24"/>
        </w:rPr>
        <w:t xml:space="preserve"> – </w:t>
      </w:r>
      <w:r w:rsidR="00465915">
        <w:rPr>
          <w:rFonts w:ascii="Times New Roman" w:eastAsia="Times New Roman" w:hAnsi="Times New Roman" w:cs="Times New Roman"/>
          <w:sz w:val="24"/>
          <w:szCs w:val="24"/>
        </w:rPr>
        <w:t>св-во</w:t>
      </w:r>
      <w:r w:rsidRPr="00DC0BEB">
        <w:rPr>
          <w:rFonts w:ascii="Times New Roman" w:eastAsia="Times New Roman" w:hAnsi="Times New Roman" w:cs="Times New Roman"/>
          <w:sz w:val="24"/>
          <w:szCs w:val="24"/>
        </w:rPr>
        <w:t xml:space="preserve"> технического </w:t>
      </w:r>
      <w:r w:rsidR="00236B45" w:rsidRPr="00DC0BEB">
        <w:rPr>
          <w:rFonts w:ascii="Times New Roman" w:eastAsia="Times New Roman" w:hAnsi="Times New Roman" w:cs="Times New Roman"/>
          <w:sz w:val="24"/>
          <w:szCs w:val="24"/>
          <w:lang w:val="ru-RU"/>
        </w:rPr>
        <w:t>объекта</w:t>
      </w:r>
      <w:r w:rsidRPr="00DC0BEB">
        <w:rPr>
          <w:rFonts w:ascii="Times New Roman" w:eastAsia="Times New Roman" w:hAnsi="Times New Roman" w:cs="Times New Roman"/>
          <w:sz w:val="24"/>
          <w:szCs w:val="24"/>
        </w:rPr>
        <w:t xml:space="preserve"> сохранять во времени в установленных пределах значения всех параметров, характеризующих способность выполнять требуемые функции в заданных режимах и условиях применения, технического обслуживания, хранения и транспортирования.</w:t>
      </w:r>
    </w:p>
    <w:p w14:paraId="16716D5B" w14:textId="211370C5"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Безотказность</w:t>
      </w:r>
      <w:r w:rsidR="005A75DD">
        <w:rPr>
          <w:rFonts w:ascii="Times New Roman" w:eastAsia="Times New Roman" w:hAnsi="Times New Roman" w:cs="Times New Roman"/>
          <w:b/>
          <w:sz w:val="24"/>
          <w:szCs w:val="24"/>
          <w:lang w:val="ru-RU"/>
        </w:rPr>
        <w:t xml:space="preserve"> </w:t>
      </w:r>
      <w:r w:rsidRPr="00DC0BEB">
        <w:rPr>
          <w:rFonts w:ascii="Times New Roman" w:eastAsia="Times New Roman" w:hAnsi="Times New Roman" w:cs="Times New Roman"/>
          <w:sz w:val="24"/>
          <w:szCs w:val="24"/>
        </w:rPr>
        <w:t xml:space="preserve">– </w:t>
      </w:r>
      <w:r w:rsidR="00465915">
        <w:rPr>
          <w:rFonts w:ascii="Times New Roman" w:eastAsia="Times New Roman" w:hAnsi="Times New Roman" w:cs="Times New Roman"/>
          <w:sz w:val="24"/>
          <w:szCs w:val="24"/>
        </w:rPr>
        <w:t>св-во</w:t>
      </w:r>
      <w:r w:rsidRPr="00DC0BEB">
        <w:rPr>
          <w:rFonts w:ascii="Times New Roman" w:eastAsia="Times New Roman" w:hAnsi="Times New Roman" w:cs="Times New Roman"/>
          <w:sz w:val="24"/>
          <w:szCs w:val="24"/>
        </w:rPr>
        <w:t xml:space="preserve"> </w:t>
      </w:r>
      <w:r w:rsidR="00236B45" w:rsidRPr="00DC0BEB">
        <w:rPr>
          <w:rFonts w:ascii="Times New Roman" w:eastAsia="Times New Roman" w:hAnsi="Times New Roman" w:cs="Times New Roman"/>
          <w:sz w:val="24"/>
          <w:szCs w:val="24"/>
        </w:rPr>
        <w:t>объект</w:t>
      </w:r>
      <w:r w:rsidR="00236B45" w:rsidRPr="00DC0BEB">
        <w:rPr>
          <w:rFonts w:ascii="Times New Roman" w:eastAsia="Times New Roman" w:hAnsi="Times New Roman" w:cs="Times New Roman"/>
          <w:sz w:val="24"/>
          <w:szCs w:val="24"/>
          <w:lang w:val="ru-RU"/>
        </w:rPr>
        <w:t>а</w:t>
      </w:r>
      <w:r w:rsidRPr="00DC0BEB">
        <w:rPr>
          <w:rFonts w:ascii="Times New Roman" w:eastAsia="Times New Roman" w:hAnsi="Times New Roman" w:cs="Times New Roman"/>
          <w:sz w:val="24"/>
          <w:szCs w:val="24"/>
        </w:rPr>
        <w:t xml:space="preserve"> непрерывно сохранять работоспособное состояние в течение некоторого времени или наработки.</w:t>
      </w:r>
    </w:p>
    <w:p w14:paraId="655B1DD6" w14:textId="7020696D"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Отказ</w:t>
      </w:r>
      <w:r w:rsidR="005A75DD">
        <w:rPr>
          <w:rFonts w:ascii="Times New Roman" w:eastAsia="Times New Roman" w:hAnsi="Times New Roman" w:cs="Times New Roman"/>
          <w:b/>
          <w:sz w:val="24"/>
          <w:szCs w:val="24"/>
          <w:lang w:val="ru-RU"/>
        </w:rPr>
        <w:t xml:space="preserve"> </w:t>
      </w:r>
      <w:r w:rsidRPr="00DC0BEB">
        <w:rPr>
          <w:rFonts w:ascii="Times New Roman" w:eastAsia="Times New Roman" w:hAnsi="Times New Roman" w:cs="Times New Roman"/>
          <w:sz w:val="24"/>
          <w:szCs w:val="24"/>
        </w:rPr>
        <w:t xml:space="preserve">– событие, заключающееся в нарушении работоспособного состояния </w:t>
      </w:r>
      <w:r w:rsidR="00236B45" w:rsidRPr="00DC0BEB">
        <w:rPr>
          <w:rFonts w:ascii="Times New Roman" w:eastAsia="Times New Roman" w:hAnsi="Times New Roman" w:cs="Times New Roman"/>
          <w:sz w:val="24"/>
          <w:szCs w:val="24"/>
        </w:rPr>
        <w:t>объект</w:t>
      </w:r>
      <w:r w:rsidRPr="00DC0BEB">
        <w:rPr>
          <w:rFonts w:ascii="Times New Roman" w:eastAsia="Times New Roman" w:hAnsi="Times New Roman" w:cs="Times New Roman"/>
          <w:sz w:val="24"/>
          <w:szCs w:val="24"/>
        </w:rPr>
        <w:t>. Отказ почти всегда вызывается физическим разрушением объекта (полностью или частично).</w:t>
      </w:r>
    </w:p>
    <w:p w14:paraId="504A4C57" w14:textId="1277BBAC"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DC0BEB">
        <w:rPr>
          <w:rFonts w:ascii="Times New Roman" w:eastAsia="Times New Roman" w:hAnsi="Times New Roman" w:cs="Times New Roman"/>
          <w:b/>
          <w:sz w:val="24"/>
          <w:szCs w:val="24"/>
        </w:rPr>
        <w:t>Наработка до отказа</w:t>
      </w:r>
      <w:r w:rsidR="00AD43FF" w:rsidRPr="00DC0BEB">
        <w:rPr>
          <w:rFonts w:ascii="Times New Roman" w:eastAsia="Times New Roman" w:hAnsi="Times New Roman" w:cs="Times New Roman"/>
          <w:sz w:val="24"/>
          <w:szCs w:val="24"/>
          <w:lang w:val="ru-RU"/>
        </w:rPr>
        <w:t xml:space="preserve"> </w:t>
      </w:r>
      <w:r w:rsidRPr="00DC0BEB">
        <w:rPr>
          <w:rFonts w:ascii="Times New Roman" w:eastAsia="Times New Roman" w:hAnsi="Times New Roman" w:cs="Times New Roman"/>
          <w:sz w:val="24"/>
          <w:szCs w:val="24"/>
        </w:rPr>
        <w:t xml:space="preserve">– </w:t>
      </w:r>
      <w:r w:rsidR="00236B45" w:rsidRPr="00DC0BEB">
        <w:rPr>
          <w:rFonts w:ascii="Times New Roman" w:eastAsia="Times New Roman" w:hAnsi="Times New Roman" w:cs="Times New Roman"/>
          <w:sz w:val="24"/>
          <w:szCs w:val="24"/>
          <w:lang w:val="ru-RU"/>
        </w:rPr>
        <w:t>объем работы</w:t>
      </w:r>
      <w:r w:rsidRPr="00DC0BEB">
        <w:rPr>
          <w:rFonts w:ascii="Times New Roman" w:eastAsia="Times New Roman" w:hAnsi="Times New Roman" w:cs="Times New Roman"/>
          <w:sz w:val="24"/>
          <w:szCs w:val="24"/>
        </w:rPr>
        <w:t xml:space="preserve"> </w:t>
      </w:r>
      <w:r w:rsidR="00236B45" w:rsidRPr="00DC0BEB">
        <w:rPr>
          <w:rFonts w:ascii="Times New Roman" w:eastAsia="Times New Roman" w:hAnsi="Times New Roman" w:cs="Times New Roman"/>
          <w:sz w:val="24"/>
          <w:szCs w:val="24"/>
        </w:rPr>
        <w:t>объект</w:t>
      </w:r>
      <w:r w:rsidR="00236B45" w:rsidRPr="00DC0BEB">
        <w:rPr>
          <w:rFonts w:ascii="Times New Roman" w:eastAsia="Times New Roman" w:hAnsi="Times New Roman" w:cs="Times New Roman"/>
          <w:sz w:val="24"/>
          <w:szCs w:val="24"/>
          <w:lang w:val="ru-RU"/>
        </w:rPr>
        <w:t>а</w:t>
      </w:r>
      <w:r w:rsidRPr="00DC0BEB">
        <w:rPr>
          <w:rFonts w:ascii="Times New Roman" w:eastAsia="Times New Roman" w:hAnsi="Times New Roman" w:cs="Times New Roman"/>
          <w:sz w:val="24"/>
          <w:szCs w:val="24"/>
        </w:rPr>
        <w:t xml:space="preserve"> от начала эксплуатации до возникновения отказа.</w:t>
      </w:r>
    </w:p>
    <w:p w14:paraId="4D5F7448" w14:textId="641CB3D3"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Сбой</w:t>
      </w:r>
      <w:r w:rsidR="005A75DD">
        <w:rPr>
          <w:rFonts w:ascii="Times New Roman" w:eastAsia="Times New Roman" w:hAnsi="Times New Roman" w:cs="Times New Roman"/>
          <w:b/>
          <w:sz w:val="24"/>
          <w:szCs w:val="24"/>
          <w:lang w:val="ru-RU"/>
        </w:rPr>
        <w:t xml:space="preserve"> </w:t>
      </w:r>
      <w:r w:rsidRPr="00DC0BEB">
        <w:rPr>
          <w:rFonts w:ascii="Times New Roman" w:eastAsia="Times New Roman" w:hAnsi="Times New Roman" w:cs="Times New Roman"/>
          <w:sz w:val="24"/>
          <w:szCs w:val="24"/>
        </w:rPr>
        <w:t xml:space="preserve">– самоустраняющийся отказ или однократный отказ, устраняемый незначительным вмешательством оператора. </w:t>
      </w:r>
    </w:p>
    <w:p w14:paraId="61FCBD5B" w14:textId="426C51A6"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Работоспособное состояние</w:t>
      </w:r>
      <w:r w:rsidRPr="00DC0BEB">
        <w:rPr>
          <w:rFonts w:ascii="Times New Roman" w:eastAsia="Times New Roman" w:hAnsi="Times New Roman" w:cs="Times New Roman"/>
          <w:sz w:val="24"/>
          <w:szCs w:val="24"/>
        </w:rPr>
        <w:t xml:space="preserve"> – это состояние объекта, при котором значение всех параметров, характеризующих способность выполнять заданные функции, соответствуют требованиям нормативно – технической и (или) конструкторской (проектной) документации.</w:t>
      </w:r>
    </w:p>
    <w:p w14:paraId="3CDF031B" w14:textId="23DEADDB"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Устойчивость (живучесть)</w:t>
      </w:r>
      <w:r w:rsidR="005A75DD">
        <w:rPr>
          <w:rFonts w:ascii="Times New Roman" w:eastAsia="Times New Roman" w:hAnsi="Times New Roman" w:cs="Times New Roman"/>
          <w:b/>
          <w:sz w:val="24"/>
          <w:szCs w:val="24"/>
          <w:lang w:val="ru-RU"/>
        </w:rPr>
        <w:t xml:space="preserve"> </w:t>
      </w:r>
      <w:r w:rsidRPr="00DC0BEB">
        <w:rPr>
          <w:rFonts w:ascii="Times New Roman" w:eastAsia="Times New Roman" w:hAnsi="Times New Roman" w:cs="Times New Roman"/>
          <w:sz w:val="24"/>
          <w:szCs w:val="24"/>
        </w:rPr>
        <w:t xml:space="preserve">– </w:t>
      </w:r>
      <w:r w:rsidR="00465915">
        <w:rPr>
          <w:rFonts w:ascii="Times New Roman" w:eastAsia="Times New Roman" w:hAnsi="Times New Roman" w:cs="Times New Roman"/>
          <w:sz w:val="24"/>
          <w:szCs w:val="24"/>
        </w:rPr>
        <w:t>св-во</w:t>
      </w:r>
      <w:r w:rsidRPr="00DC0BEB">
        <w:rPr>
          <w:rFonts w:ascii="Times New Roman" w:eastAsia="Times New Roman" w:hAnsi="Times New Roman" w:cs="Times New Roman"/>
          <w:sz w:val="24"/>
          <w:szCs w:val="24"/>
        </w:rPr>
        <w:t xml:space="preserve"> объекта сохранять работоспособность полностью или частично в условиях неблагоприятных воздействий, не предусмотренных нормальными условиями эксплуатации.</w:t>
      </w:r>
    </w:p>
    <w:p w14:paraId="4924EB3E" w14:textId="5F79E138" w:rsidR="007851B7" w:rsidRPr="00DC0BEB" w:rsidRDefault="008F52D0" w:rsidP="00DC0BEB">
      <w:pPr>
        <w:tabs>
          <w:tab w:val="left" w:pos="709"/>
          <w:tab w:val="right" w:leader="dot" w:pos="11482"/>
        </w:tabs>
        <w:ind w:left="142"/>
        <w:jc w:val="both"/>
        <w:rPr>
          <w:rFonts w:ascii="Times New Roman" w:hAnsi="Times New Roman" w:cs="Times New Roman"/>
          <w:sz w:val="24"/>
          <w:szCs w:val="24"/>
        </w:rPr>
      </w:pPr>
      <w:r w:rsidRPr="00DC0BEB">
        <w:rPr>
          <w:rFonts w:ascii="Times New Roman" w:eastAsia="Times New Roman" w:hAnsi="Times New Roman" w:cs="Times New Roman"/>
          <w:b/>
          <w:sz w:val="24"/>
          <w:szCs w:val="24"/>
        </w:rPr>
        <w:t>Достоверность информации выдаваемой объектом</w:t>
      </w:r>
      <w:r w:rsidRPr="00DC0BEB">
        <w:rPr>
          <w:rFonts w:ascii="Times New Roman" w:eastAsia="Times New Roman" w:hAnsi="Times New Roman" w:cs="Times New Roman"/>
          <w:sz w:val="24"/>
          <w:szCs w:val="24"/>
        </w:rPr>
        <w:t xml:space="preserve"> – </w:t>
      </w:r>
      <w:r w:rsidR="00465915">
        <w:rPr>
          <w:rFonts w:ascii="Times New Roman" w:eastAsia="Times New Roman" w:hAnsi="Times New Roman" w:cs="Times New Roman"/>
          <w:sz w:val="24"/>
          <w:szCs w:val="24"/>
        </w:rPr>
        <w:t>св-во</w:t>
      </w:r>
      <w:r w:rsidRPr="00DC0BEB">
        <w:rPr>
          <w:rFonts w:ascii="Times New Roman" w:eastAsia="Times New Roman" w:hAnsi="Times New Roman" w:cs="Times New Roman"/>
          <w:sz w:val="24"/>
          <w:szCs w:val="24"/>
        </w:rPr>
        <w:t xml:space="preserve"> объекта производить безошибочно преобразование, хранение</w:t>
      </w:r>
      <w:r w:rsidR="000B3DD7" w:rsidRPr="00DC0BEB">
        <w:rPr>
          <w:rFonts w:ascii="Times New Roman" w:eastAsia="Times New Roman" w:hAnsi="Times New Roman" w:cs="Times New Roman"/>
          <w:sz w:val="24"/>
          <w:szCs w:val="24"/>
        </w:rPr>
        <w:t xml:space="preserve"> и передачу информации.</w:t>
      </w:r>
    </w:p>
    <w:p w14:paraId="28617E7E" w14:textId="08ACFC6D" w:rsidR="007851B7" w:rsidRPr="00DC0BEB" w:rsidRDefault="008F52D0" w:rsidP="00FE6139">
      <w:pPr>
        <w:pStyle w:val="3"/>
        <w:numPr>
          <w:ilvl w:val="0"/>
          <w:numId w:val="8"/>
        </w:numPr>
        <w:tabs>
          <w:tab w:val="left" w:pos="709"/>
          <w:tab w:val="right" w:leader="dot" w:pos="11482"/>
        </w:tabs>
        <w:spacing w:before="240" w:after="240"/>
        <w:ind w:left="142" w:right="-1" w:firstLine="0"/>
        <w:rPr>
          <w:rFonts w:ascii="Times New Roman" w:hAnsi="Times New Roman" w:cs="Times New Roman"/>
          <w:b/>
          <w:color w:val="000000"/>
          <w:sz w:val="24"/>
          <w:szCs w:val="24"/>
        </w:rPr>
      </w:pPr>
      <w:bookmarkStart w:id="1" w:name="_5b1v6xwnxooo" w:colFirst="0" w:colLast="0"/>
      <w:bookmarkStart w:id="2" w:name="_Toc35467797"/>
      <w:bookmarkEnd w:id="1"/>
      <w:r w:rsidRPr="00DC0BEB">
        <w:rPr>
          <w:rFonts w:ascii="Times New Roman" w:hAnsi="Times New Roman" w:cs="Times New Roman"/>
          <w:b/>
          <w:color w:val="000000"/>
          <w:sz w:val="24"/>
          <w:szCs w:val="24"/>
        </w:rPr>
        <w:t>Показатели надежности невосстанавливаемых объектов</w:t>
      </w:r>
      <w:r w:rsidR="000B3DD7" w:rsidRPr="00DC0BEB">
        <w:rPr>
          <w:rFonts w:ascii="Times New Roman" w:hAnsi="Times New Roman" w:cs="Times New Roman"/>
          <w:b/>
          <w:color w:val="000000"/>
          <w:sz w:val="24"/>
          <w:szCs w:val="24"/>
          <w:lang w:val="ru-RU"/>
        </w:rPr>
        <w:t>.</w:t>
      </w:r>
      <w:r w:rsidRPr="00DC0BEB">
        <w:rPr>
          <w:rFonts w:ascii="Times New Roman" w:hAnsi="Times New Roman" w:cs="Times New Roman"/>
          <w:b/>
          <w:color w:val="000000"/>
          <w:sz w:val="24"/>
          <w:szCs w:val="24"/>
        </w:rPr>
        <w:t xml:space="preserve"> (P(t), Q(t), f(</w:t>
      </w:r>
      <w:r w:rsidR="00663FFC" w:rsidRPr="00DC0BEB">
        <w:rPr>
          <w:rFonts w:ascii="Times New Roman" w:hAnsi="Times New Roman" w:cs="Times New Roman"/>
          <w:b/>
          <w:color w:val="000000"/>
          <w:sz w:val="24"/>
          <w:szCs w:val="24"/>
          <w:lang w:val="en-US"/>
        </w:rPr>
        <w:t>t</w:t>
      </w:r>
      <w:r w:rsidRPr="00DC0BEB">
        <w:rPr>
          <w:rFonts w:ascii="Times New Roman" w:hAnsi="Times New Roman" w:cs="Times New Roman"/>
          <w:b/>
          <w:color w:val="000000"/>
          <w:sz w:val="24"/>
          <w:szCs w:val="24"/>
        </w:rPr>
        <w:t>)).</w:t>
      </w:r>
      <w:bookmarkEnd w:id="2"/>
    </w:p>
    <w:p w14:paraId="3F3E80DD" w14:textId="036C2688" w:rsidR="007851B7" w:rsidRPr="00DC0BEB" w:rsidRDefault="008F52D0" w:rsidP="00DC0BEB">
      <w:pPr>
        <w:tabs>
          <w:tab w:val="left" w:pos="709"/>
          <w:tab w:val="right" w:leader="dot" w:pos="11482"/>
        </w:tabs>
        <w:ind w:left="142"/>
        <w:jc w:val="both"/>
        <w:rPr>
          <w:rFonts w:ascii="Times New Roman" w:eastAsia="Times New Roman" w:hAnsi="Times New Roman" w:cs="Times New Roman"/>
          <w:b/>
          <w:i/>
          <w:sz w:val="24"/>
          <w:szCs w:val="24"/>
        </w:rPr>
      </w:pPr>
      <w:r w:rsidRPr="00DC0BEB">
        <w:rPr>
          <w:rFonts w:ascii="Times New Roman" w:eastAsia="Times New Roman" w:hAnsi="Times New Roman" w:cs="Times New Roman"/>
          <w:b/>
          <w:sz w:val="24"/>
          <w:szCs w:val="24"/>
        </w:rPr>
        <w:t>Вероятность безотказной работы</w:t>
      </w: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b/>
          <w:i/>
          <w:sz w:val="24"/>
          <w:szCs w:val="24"/>
        </w:rPr>
        <w:t>P(t)</w:t>
      </w:r>
      <w:r w:rsidRPr="00DC0BEB">
        <w:rPr>
          <w:rFonts w:ascii="Times New Roman" w:eastAsia="Times New Roman" w:hAnsi="Times New Roman" w:cs="Times New Roman"/>
          <w:sz w:val="24"/>
          <w:szCs w:val="24"/>
        </w:rPr>
        <w:t xml:space="preserve"> </w:t>
      </w:r>
      <w:r w:rsidR="00663FFC" w:rsidRPr="00DC0BEB">
        <w:rPr>
          <w:rFonts w:ascii="Times New Roman" w:eastAsia="Times New Roman" w:hAnsi="Times New Roman" w:cs="Times New Roman"/>
          <w:sz w:val="24"/>
          <w:szCs w:val="24"/>
          <w:lang w:val="ru-RU"/>
        </w:rPr>
        <w:t>-</w:t>
      </w:r>
      <w:r w:rsidRPr="00DC0BEB">
        <w:rPr>
          <w:rFonts w:ascii="Times New Roman" w:eastAsia="Times New Roman" w:hAnsi="Times New Roman" w:cs="Times New Roman"/>
          <w:sz w:val="24"/>
          <w:szCs w:val="24"/>
        </w:rPr>
        <w:t xml:space="preserve"> вероятность того, что невосстанавливаемый объект не откажет к моменту времени </w:t>
      </w:r>
      <w:r w:rsidRPr="00DC0BEB">
        <w:rPr>
          <w:rFonts w:ascii="Times New Roman" w:eastAsia="Times New Roman" w:hAnsi="Times New Roman" w:cs="Times New Roman"/>
          <w:b/>
          <w:i/>
          <w:sz w:val="24"/>
          <w:szCs w:val="24"/>
        </w:rPr>
        <w:t>t</w:t>
      </w:r>
      <w:r w:rsidRPr="00DC0BEB">
        <w:rPr>
          <w:rFonts w:ascii="Times New Roman" w:eastAsia="Times New Roman" w:hAnsi="Times New Roman" w:cs="Times New Roman"/>
          <w:sz w:val="24"/>
          <w:szCs w:val="24"/>
        </w:rPr>
        <w:t xml:space="preserve">, т.е. в течение заданной наработки </w:t>
      </w:r>
      <w:r w:rsidRPr="00DC0BEB">
        <w:rPr>
          <w:rFonts w:ascii="Times New Roman" w:eastAsia="Times New Roman" w:hAnsi="Times New Roman" w:cs="Times New Roman"/>
          <w:b/>
          <w:i/>
          <w:sz w:val="24"/>
          <w:szCs w:val="24"/>
        </w:rPr>
        <w:t>(0, t).</w:t>
      </w:r>
    </w:p>
    <w:p w14:paraId="5BE27700" w14:textId="29B126D8" w:rsidR="007851B7" w:rsidRPr="00DC0BEB" w:rsidRDefault="008F52D0" w:rsidP="00DC0BEB">
      <w:pPr>
        <w:tabs>
          <w:tab w:val="left" w:pos="709"/>
          <w:tab w:val="right" w:leader="dot" w:pos="11482"/>
        </w:tabs>
        <w:ind w:left="142"/>
        <w:jc w:val="center"/>
        <w:rPr>
          <w:rFonts w:ascii="Times New Roman" w:eastAsia="Times New Roman" w:hAnsi="Times New Roman" w:cs="Times New Roman"/>
          <w:b/>
          <w:sz w:val="24"/>
          <w:szCs w:val="24"/>
        </w:rPr>
      </w:pPr>
      <w:r w:rsidRPr="00DC0BEB">
        <w:rPr>
          <w:rFonts w:ascii="Times New Roman" w:eastAsia="Times New Roman" w:hAnsi="Times New Roman" w:cs="Times New Roman"/>
          <w:b/>
          <w:i/>
          <w:sz w:val="24"/>
          <w:szCs w:val="24"/>
        </w:rPr>
        <w:t xml:space="preserve">P(t) = P </w:t>
      </w:r>
      <w:del w:id="3" w:author="Вадим Стубеда" w:date="2020-03-19T00:51:00Z">
        <w:r w:rsidRPr="00DC0BEB" w:rsidDel="00D9375B">
          <w:rPr>
            <w:rFonts w:ascii="Times New Roman" w:eastAsia="Times New Roman" w:hAnsi="Times New Roman" w:cs="Times New Roman"/>
            <w:b/>
            <w:i/>
            <w:sz w:val="24"/>
            <w:szCs w:val="24"/>
          </w:rPr>
          <w:delText>{ T</w:delText>
        </w:r>
      </w:del>
      <w:ins w:id="4" w:author="Вадим Стубеда" w:date="2020-03-19T00:51:00Z">
        <w:r w:rsidR="00D9375B" w:rsidRPr="00DC0BEB">
          <w:rPr>
            <w:rFonts w:ascii="Times New Roman" w:eastAsia="Times New Roman" w:hAnsi="Times New Roman" w:cs="Times New Roman"/>
            <w:b/>
            <w:i/>
            <w:sz w:val="24"/>
            <w:szCs w:val="24"/>
          </w:rPr>
          <w:t>{T</w:t>
        </w:r>
      </w:ins>
      <w:r w:rsidRPr="00DC0BEB">
        <w:rPr>
          <w:rFonts w:ascii="Times New Roman" w:eastAsia="Times New Roman" w:hAnsi="Times New Roman" w:cs="Times New Roman"/>
          <w:b/>
          <w:i/>
          <w:sz w:val="24"/>
          <w:szCs w:val="24"/>
        </w:rPr>
        <w:t>&gt;= t },</w:t>
      </w:r>
      <w:r w:rsidRPr="00DC0BEB">
        <w:rPr>
          <w:rFonts w:ascii="Times New Roman" w:eastAsia="Times New Roman" w:hAnsi="Times New Roman" w:cs="Times New Roman"/>
          <w:b/>
          <w:sz w:val="24"/>
          <w:szCs w:val="24"/>
        </w:rPr>
        <w:t xml:space="preserve"> </w:t>
      </w:r>
    </w:p>
    <w:p w14:paraId="19FC173D"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где </w:t>
      </w:r>
      <w:r w:rsidRPr="00DC0BEB">
        <w:rPr>
          <w:rFonts w:ascii="Times New Roman" w:eastAsia="Times New Roman" w:hAnsi="Times New Roman" w:cs="Times New Roman"/>
          <w:b/>
          <w:i/>
          <w:sz w:val="24"/>
          <w:szCs w:val="24"/>
        </w:rPr>
        <w:t>T</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sz w:val="24"/>
          <w:szCs w:val="24"/>
        </w:rPr>
        <w:t>– случайная величина наработки до отказа.</w:t>
      </w:r>
    </w:p>
    <w:p w14:paraId="771449A3"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Свойства показателя</w:t>
      </w:r>
      <w:r w:rsidRPr="00DC0BEB">
        <w:rPr>
          <w:rFonts w:ascii="Times New Roman" w:eastAsia="Times New Roman" w:hAnsi="Times New Roman" w:cs="Times New Roman"/>
          <w:b/>
          <w:i/>
          <w:sz w:val="24"/>
          <w:szCs w:val="24"/>
        </w:rPr>
        <w:t xml:space="preserve"> P(t)</w:t>
      </w:r>
      <w:r w:rsidRPr="00DC0BEB">
        <w:rPr>
          <w:rFonts w:ascii="Times New Roman" w:eastAsia="Times New Roman" w:hAnsi="Times New Roman" w:cs="Times New Roman"/>
          <w:sz w:val="24"/>
          <w:szCs w:val="24"/>
        </w:rPr>
        <w:t xml:space="preserve">: </w:t>
      </w:r>
    </w:p>
    <w:p w14:paraId="7320A25C" w14:textId="398B51B8"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1)    </w:t>
      </w:r>
      <w:del w:id="5" w:author="Вадим Стубеда" w:date="2020-03-19T00:51:00Z">
        <w:r w:rsidRPr="00DC0BEB" w:rsidDel="00D9375B">
          <w:rPr>
            <w:rFonts w:ascii="Times New Roman" w:eastAsia="Times New Roman" w:hAnsi="Times New Roman" w:cs="Times New Roman"/>
            <w:b/>
            <w:i/>
            <w:sz w:val="24"/>
            <w:szCs w:val="24"/>
          </w:rPr>
          <w:delText>P(</w:delText>
        </w:r>
      </w:del>
      <w:ins w:id="6" w:author="Вадим Стубеда" w:date="2020-03-19T00:51:00Z">
        <w:r w:rsidR="00D9375B" w:rsidRPr="00DC0BEB">
          <w:rPr>
            <w:rFonts w:ascii="Times New Roman" w:eastAsia="Times New Roman" w:hAnsi="Times New Roman" w:cs="Times New Roman"/>
            <w:b/>
            <w:i/>
            <w:sz w:val="24"/>
            <w:szCs w:val="24"/>
          </w:rPr>
          <w:t>P (</w:t>
        </w:r>
      </w:ins>
      <w:r w:rsidRPr="00DC0BEB">
        <w:rPr>
          <w:rFonts w:ascii="Times New Roman" w:eastAsia="Times New Roman" w:hAnsi="Times New Roman" w:cs="Times New Roman"/>
          <w:b/>
          <w:i/>
          <w:sz w:val="24"/>
          <w:szCs w:val="24"/>
        </w:rPr>
        <w:t>0) =1</w:t>
      </w:r>
      <w:r w:rsidR="00663FFC" w:rsidRPr="00DC0BEB">
        <w:rPr>
          <w:rFonts w:ascii="Times New Roman" w:eastAsia="Times New Roman" w:hAnsi="Times New Roman" w:cs="Times New Roman"/>
          <w:sz w:val="24"/>
          <w:szCs w:val="24"/>
          <w:lang w:val="ru-RU"/>
        </w:rPr>
        <w:t>;</w:t>
      </w:r>
    </w:p>
    <w:p w14:paraId="1AE51ECA" w14:textId="1AA11672"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2) </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b/>
          <w:i/>
          <w:sz w:val="24"/>
          <w:szCs w:val="24"/>
        </w:rPr>
        <w:t xml:space="preserve">  </w:t>
      </w:r>
      <m:oMath>
        <m:limLow>
          <m:limLowPr>
            <m:ctrlPr>
              <w:rPr>
                <w:rFonts w:ascii="Cambria Math" w:eastAsia="Times New Roman" w:hAnsi="Cambria Math" w:cs="Times New Roman"/>
                <w:b/>
                <w:i/>
                <w:sz w:val="24"/>
                <w:szCs w:val="24"/>
              </w:rPr>
            </m:ctrlPr>
          </m:limLowPr>
          <m:e>
            <m:r>
              <w:rPr>
                <w:rFonts w:ascii="Cambria Math" w:hAnsi="Cambria Math" w:cs="Times New Roman"/>
                <w:sz w:val="24"/>
                <w:szCs w:val="24"/>
              </w:rPr>
              <m:t>lim</m:t>
            </m:r>
          </m:e>
          <m:lim>
            <m:r>
              <m:rPr>
                <m:sty m:val="bi"/>
              </m:rPr>
              <w:rPr>
                <w:rFonts w:ascii="Cambria Math" w:eastAsia="Times New Roman" w:hAnsi="Cambria Math" w:cs="Times New Roman"/>
                <w:sz w:val="24"/>
                <w:szCs w:val="24"/>
              </w:rPr>
              <m:t>t</m:t>
            </m:r>
            <m:r>
              <m:rPr>
                <m:sty m:val="bi"/>
              </m:rPr>
              <w:rPr>
                <w:rFonts w:ascii="Cambria Math" w:eastAsia="Times New Roman" w:hAnsi="Cambria Math" w:cs="Times New Roman"/>
                <w:sz w:val="24"/>
                <w:szCs w:val="24"/>
              </w:rPr>
              <m:t>→∞</m:t>
            </m:r>
          </m:lim>
        </m:limLow>
        <m:r>
          <m:rPr>
            <m:sty m:val="bi"/>
          </m:rPr>
          <w:rPr>
            <w:rFonts w:ascii="Cambria Math" w:eastAsia="Times New Roman" w:hAnsi="Cambria Math" w:cs="Times New Roman"/>
            <w:sz w:val="24"/>
            <w:szCs w:val="24"/>
            <w:lang w:val="en-US"/>
          </w:rPr>
          <m:t>P</m:t>
        </m:r>
        <m:r>
          <m:rPr>
            <m:sty m:val="bi"/>
          </m:rP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t</m:t>
        </m:r>
        <m:r>
          <m:rPr>
            <m:sty m:val="bi"/>
          </m:rP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0</m:t>
        </m:r>
      </m:oMath>
      <w:r w:rsidR="00DC0BEB">
        <w:rPr>
          <w:rFonts w:ascii="Times New Roman" w:eastAsia="Times New Roman" w:hAnsi="Times New Roman" w:cs="Times New Roman"/>
          <w:b/>
          <w:i/>
          <w:sz w:val="24"/>
          <w:szCs w:val="24"/>
          <w:lang w:val="en-US"/>
        </w:rPr>
        <w:t>.</w:t>
      </w:r>
    </w:p>
    <w:p w14:paraId="62DAE7D9" w14:textId="587BE0A3"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Вероятность отказа объекта</w:t>
      </w:r>
      <w:r w:rsidRPr="00DC0BEB">
        <w:rPr>
          <w:rFonts w:ascii="Times New Roman" w:eastAsia="Times New Roman" w:hAnsi="Times New Roman" w:cs="Times New Roman"/>
          <w:sz w:val="24"/>
          <w:szCs w:val="24"/>
        </w:rPr>
        <w:t xml:space="preserve"> </w:t>
      </w:r>
      <w:r w:rsidR="00663FFC" w:rsidRPr="00DC0BEB">
        <w:rPr>
          <w:rFonts w:ascii="Times New Roman" w:eastAsia="Times New Roman" w:hAnsi="Times New Roman" w:cs="Times New Roman"/>
          <w:b/>
          <w:i/>
          <w:sz w:val="24"/>
          <w:szCs w:val="24"/>
          <w:lang w:val="en-US"/>
        </w:rPr>
        <w:t>Q</w:t>
      </w:r>
      <w:r w:rsidR="00663FFC" w:rsidRPr="00DC0BEB">
        <w:rPr>
          <w:rFonts w:ascii="Times New Roman" w:eastAsia="Times New Roman" w:hAnsi="Times New Roman" w:cs="Times New Roman"/>
          <w:b/>
          <w:i/>
          <w:sz w:val="24"/>
          <w:szCs w:val="24"/>
        </w:rPr>
        <w:t>(t)</w:t>
      </w:r>
      <w:r w:rsidR="00663FFC"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sz w:val="24"/>
          <w:szCs w:val="24"/>
        </w:rPr>
        <w:t xml:space="preserve">– вероятность отказа в течение заданной наработки </w:t>
      </w:r>
      <w:r w:rsidRPr="00DC0BEB">
        <w:rPr>
          <w:rFonts w:ascii="Times New Roman" w:eastAsia="Times New Roman" w:hAnsi="Times New Roman" w:cs="Times New Roman"/>
          <w:b/>
          <w:i/>
          <w:sz w:val="24"/>
          <w:szCs w:val="24"/>
        </w:rPr>
        <w:t>(0, t).</w:t>
      </w:r>
      <w:r w:rsidRPr="00DC0BEB">
        <w:rPr>
          <w:rFonts w:ascii="Times New Roman" w:eastAsia="Times New Roman" w:hAnsi="Times New Roman" w:cs="Times New Roman"/>
          <w:sz w:val="24"/>
          <w:szCs w:val="24"/>
        </w:rPr>
        <w:t xml:space="preserve"> </w:t>
      </w:r>
    </w:p>
    <w:p w14:paraId="02FD6014" w14:textId="46AE60E0" w:rsidR="007851B7" w:rsidRPr="00DC0BEB" w:rsidRDefault="008F52D0" w:rsidP="00DC0BEB">
      <w:pPr>
        <w:tabs>
          <w:tab w:val="left" w:pos="709"/>
          <w:tab w:val="right" w:leader="dot" w:pos="11482"/>
        </w:tabs>
        <w:ind w:left="142"/>
        <w:jc w:val="center"/>
        <w:rPr>
          <w:rFonts w:ascii="Times New Roman" w:eastAsia="Times New Roman" w:hAnsi="Times New Roman" w:cs="Times New Roman"/>
          <w:i/>
          <w:sz w:val="24"/>
          <w:szCs w:val="24"/>
        </w:rPr>
      </w:pPr>
      <w:r w:rsidRPr="00DC0BEB">
        <w:rPr>
          <w:rFonts w:ascii="Times New Roman" w:eastAsia="Times New Roman" w:hAnsi="Times New Roman" w:cs="Times New Roman"/>
          <w:b/>
          <w:i/>
          <w:sz w:val="24"/>
          <w:szCs w:val="24"/>
        </w:rPr>
        <w:t xml:space="preserve">Q(t) = 1 – P(t) = </w:t>
      </w:r>
      <w:del w:id="7" w:author="Вадим Стубеда" w:date="2020-03-19T00:51:00Z">
        <w:r w:rsidRPr="00DC0BEB" w:rsidDel="00D9375B">
          <w:rPr>
            <w:rFonts w:ascii="Times New Roman" w:eastAsia="Times New Roman" w:hAnsi="Times New Roman" w:cs="Times New Roman"/>
            <w:b/>
            <w:i/>
            <w:sz w:val="24"/>
            <w:szCs w:val="24"/>
          </w:rPr>
          <w:delText>P{</w:delText>
        </w:r>
      </w:del>
      <w:ins w:id="8" w:author="Вадим Стубеда" w:date="2020-03-19T00:51:00Z">
        <w:r w:rsidR="00D9375B" w:rsidRPr="00DC0BEB">
          <w:rPr>
            <w:rFonts w:ascii="Times New Roman" w:eastAsia="Times New Roman" w:hAnsi="Times New Roman" w:cs="Times New Roman"/>
            <w:b/>
            <w:i/>
            <w:sz w:val="24"/>
            <w:szCs w:val="24"/>
          </w:rPr>
          <w:t>P {</w:t>
        </w:r>
      </w:ins>
      <w:r w:rsidRPr="00DC0BEB">
        <w:rPr>
          <w:rFonts w:ascii="Times New Roman" w:eastAsia="Times New Roman" w:hAnsi="Times New Roman" w:cs="Times New Roman"/>
          <w:b/>
          <w:i/>
          <w:sz w:val="24"/>
          <w:szCs w:val="24"/>
        </w:rPr>
        <w:t>T &lt; t },</w:t>
      </w:r>
      <w:r w:rsidRPr="00DC0BEB">
        <w:rPr>
          <w:rFonts w:ascii="Times New Roman" w:eastAsia="Times New Roman" w:hAnsi="Times New Roman" w:cs="Times New Roman"/>
          <w:i/>
          <w:sz w:val="24"/>
          <w:szCs w:val="24"/>
        </w:rPr>
        <w:t xml:space="preserve"> </w:t>
      </w:r>
    </w:p>
    <w:p w14:paraId="3BB7CE73" w14:textId="77777777" w:rsidR="00663FFC" w:rsidRPr="00DC0BEB"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DC0BEB">
        <w:rPr>
          <w:rFonts w:ascii="Times New Roman" w:eastAsia="Times New Roman" w:hAnsi="Times New Roman" w:cs="Times New Roman"/>
          <w:sz w:val="24"/>
          <w:szCs w:val="24"/>
        </w:rPr>
        <w:t>где:</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b/>
          <w:i/>
          <w:sz w:val="24"/>
          <w:szCs w:val="24"/>
        </w:rPr>
        <w:t>Q(t)</w:t>
      </w:r>
      <w:r w:rsidRPr="00DC0BEB">
        <w:rPr>
          <w:rFonts w:ascii="Times New Roman" w:eastAsia="Times New Roman" w:hAnsi="Times New Roman" w:cs="Times New Roman"/>
          <w:sz w:val="24"/>
          <w:szCs w:val="24"/>
        </w:rPr>
        <w:t xml:space="preserve"> – вероятность того, что наработка до отказа </w:t>
      </w:r>
      <w:r w:rsidRPr="00DC0BEB">
        <w:rPr>
          <w:rFonts w:ascii="Times New Roman" w:eastAsia="Times New Roman" w:hAnsi="Times New Roman" w:cs="Times New Roman"/>
          <w:b/>
          <w:i/>
          <w:sz w:val="24"/>
          <w:szCs w:val="24"/>
        </w:rPr>
        <w:t>Т</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sz w:val="24"/>
          <w:szCs w:val="24"/>
        </w:rPr>
        <w:t xml:space="preserve">меньше заданной наработки </w:t>
      </w:r>
      <w:r w:rsidRPr="00DC0BEB">
        <w:rPr>
          <w:rFonts w:ascii="Times New Roman" w:eastAsia="Times New Roman" w:hAnsi="Times New Roman" w:cs="Times New Roman"/>
          <w:b/>
          <w:i/>
          <w:sz w:val="24"/>
          <w:szCs w:val="24"/>
        </w:rPr>
        <w:t>t</w:t>
      </w:r>
      <w:r w:rsidRPr="00DC0BEB">
        <w:rPr>
          <w:rFonts w:ascii="Times New Roman" w:eastAsia="Times New Roman" w:hAnsi="Times New Roman" w:cs="Times New Roman"/>
          <w:b/>
          <w:sz w:val="24"/>
          <w:szCs w:val="24"/>
        </w:rPr>
        <w:t>.</w:t>
      </w:r>
      <w:r w:rsidRPr="00DC0BEB">
        <w:rPr>
          <w:rFonts w:ascii="Times New Roman" w:eastAsia="Times New Roman" w:hAnsi="Times New Roman" w:cs="Times New Roman"/>
          <w:sz w:val="24"/>
          <w:szCs w:val="24"/>
        </w:rPr>
        <w:t xml:space="preserve"> Фактически </w:t>
      </w:r>
      <w:r w:rsidRPr="00DC0BEB">
        <w:rPr>
          <w:rFonts w:ascii="Times New Roman" w:eastAsia="Times New Roman" w:hAnsi="Times New Roman" w:cs="Times New Roman"/>
          <w:b/>
          <w:i/>
          <w:sz w:val="24"/>
          <w:szCs w:val="24"/>
        </w:rPr>
        <w:t>Q(t)</w:t>
      </w:r>
      <w:r w:rsidRPr="00DC0BEB">
        <w:rPr>
          <w:rFonts w:ascii="Times New Roman" w:eastAsia="Times New Roman" w:hAnsi="Times New Roman" w:cs="Times New Roman"/>
          <w:i/>
          <w:sz w:val="24"/>
          <w:szCs w:val="24"/>
        </w:rPr>
        <w:t xml:space="preserve"> </w:t>
      </w:r>
      <w:r w:rsidRPr="00DC0BEB">
        <w:rPr>
          <w:rFonts w:ascii="Times New Roman" w:eastAsia="Times New Roman" w:hAnsi="Times New Roman" w:cs="Times New Roman"/>
          <w:sz w:val="24"/>
          <w:szCs w:val="24"/>
        </w:rPr>
        <w:t xml:space="preserve">представляет собой функцию распределения СВ </w:t>
      </w:r>
      <w:r w:rsidRPr="00DC0BEB">
        <w:rPr>
          <w:rFonts w:ascii="Times New Roman" w:eastAsia="Times New Roman" w:hAnsi="Times New Roman" w:cs="Times New Roman"/>
          <w:b/>
          <w:i/>
          <w:sz w:val="24"/>
          <w:szCs w:val="24"/>
        </w:rPr>
        <w:t>Т</w:t>
      </w:r>
      <w:r w:rsidRPr="00DC0BEB">
        <w:rPr>
          <w:rFonts w:ascii="Times New Roman" w:eastAsia="Times New Roman" w:hAnsi="Times New Roman" w:cs="Times New Roman"/>
          <w:sz w:val="24"/>
          <w:szCs w:val="24"/>
        </w:rPr>
        <w:t>.</w:t>
      </w:r>
    </w:p>
    <w:p w14:paraId="30BC9AB3" w14:textId="48A06236" w:rsidR="007851B7" w:rsidRPr="00DC0BEB" w:rsidRDefault="005A75DD" w:rsidP="005A75DD">
      <w:pPr>
        <w:tabs>
          <w:tab w:val="left" w:pos="709"/>
          <w:tab w:val="right" w:leader="dot" w:pos="11482"/>
        </w:tabs>
        <w:ind w:left="142"/>
        <w:jc w:val="both"/>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lang w:val="ru-RU"/>
        </w:rPr>
        <w:t>Ф</w:t>
      </w:r>
      <w:r w:rsidR="008F52D0" w:rsidRPr="00DC0BEB">
        <w:rPr>
          <w:rFonts w:ascii="Times New Roman" w:eastAsia="Times New Roman" w:hAnsi="Times New Roman" w:cs="Times New Roman"/>
          <w:b/>
          <w:sz w:val="24"/>
          <w:szCs w:val="24"/>
        </w:rPr>
        <w:t>ункция плотности распределения</w:t>
      </w:r>
      <w:r w:rsidR="008F52D0"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b/>
          <w:i/>
          <w:sz w:val="24"/>
          <w:szCs w:val="24"/>
        </w:rPr>
        <w:t>f</w:t>
      </w:r>
      <w:r w:rsidRPr="00DC0BEB">
        <w:rPr>
          <w:rFonts w:ascii="Times New Roman" w:eastAsia="Times New Roman" w:hAnsi="Times New Roman" w:cs="Times New Roman"/>
          <w:b/>
          <w:i/>
          <w:sz w:val="24"/>
          <w:szCs w:val="24"/>
          <w:vertAlign w:val="subscript"/>
        </w:rPr>
        <w:t xml:space="preserve"> </w:t>
      </w:r>
      <w:r w:rsidRPr="00DC0BEB">
        <w:rPr>
          <w:rFonts w:ascii="Times New Roman" w:eastAsia="Times New Roman" w:hAnsi="Times New Roman" w:cs="Times New Roman"/>
          <w:b/>
          <w:i/>
          <w:sz w:val="24"/>
          <w:szCs w:val="24"/>
        </w:rPr>
        <w:t>(</w:t>
      </w:r>
      <w:r w:rsidRPr="00DC0BEB">
        <w:rPr>
          <w:rFonts w:ascii="Times New Roman" w:eastAsia="Times New Roman" w:hAnsi="Times New Roman" w:cs="Times New Roman"/>
          <w:b/>
          <w:i/>
          <w:sz w:val="24"/>
          <w:szCs w:val="24"/>
          <w:lang w:val="en-US"/>
        </w:rPr>
        <w:t>x</w:t>
      </w:r>
      <w:r w:rsidRPr="00DC0BEB">
        <w:rPr>
          <w:rFonts w:ascii="Times New Roman" w:eastAsia="Times New Roman" w:hAnsi="Times New Roman" w:cs="Times New Roman"/>
          <w:b/>
          <w:i/>
          <w:sz w:val="24"/>
          <w:szCs w:val="24"/>
        </w:rPr>
        <w:t>)</w:t>
      </w:r>
      <w:r w:rsidRPr="005A75DD">
        <w:rPr>
          <w:rFonts w:ascii="Times New Roman" w:eastAsia="Times New Roman" w:hAnsi="Times New Roman" w:cs="Times New Roman"/>
          <w:sz w:val="24"/>
          <w:szCs w:val="24"/>
        </w:rPr>
        <w:t xml:space="preserve"> </w:t>
      </w:r>
      <w:r w:rsidRPr="00DC0BEB">
        <w:rPr>
          <w:rFonts w:ascii="Times New Roman" w:eastAsia="Times New Roman" w:hAnsi="Times New Roman" w:cs="Times New Roman"/>
          <w:sz w:val="24"/>
          <w:szCs w:val="24"/>
        </w:rPr>
        <w:t>времени до отказа</w:t>
      </w:r>
      <w:r>
        <w:rPr>
          <w:rFonts w:ascii="Times New Roman" w:eastAsia="Times New Roman" w:hAnsi="Times New Roman" w:cs="Times New Roman"/>
          <w:b/>
          <w:i/>
          <w:sz w:val="24"/>
          <w:szCs w:val="24"/>
          <w:lang w:val="ru-RU"/>
        </w:rPr>
        <w:t xml:space="preserve"> –</w:t>
      </w:r>
      <w:r w:rsidR="00663FFC" w:rsidRPr="00DC0BEB">
        <w:rPr>
          <w:rFonts w:ascii="Times New Roman" w:eastAsia="Times New Roman" w:hAnsi="Times New Roman" w:cs="Times New Roman"/>
          <w:sz w:val="24"/>
          <w:szCs w:val="24"/>
          <w:lang w:val="ru-RU"/>
        </w:rPr>
        <w:t xml:space="preserve"> </w:t>
      </w:r>
      <w:r w:rsidR="00663FFC" w:rsidRPr="00DC0BEB">
        <w:rPr>
          <w:rFonts w:ascii="Times New Roman" w:eastAsia="Times New Roman" w:hAnsi="Times New Roman" w:cs="Times New Roman"/>
          <w:sz w:val="24"/>
          <w:szCs w:val="24"/>
        </w:rPr>
        <w:t>представляет собой безусловную плотность вероятности возникновения отказа.</w:t>
      </w:r>
    </w:p>
    <w:p w14:paraId="4E879679" w14:textId="07519790" w:rsidR="007851B7" w:rsidRPr="00DC0BEB" w:rsidRDefault="00663FFC" w:rsidP="00DC0BEB">
      <w:pPr>
        <w:tabs>
          <w:tab w:val="left" w:pos="709"/>
          <w:tab w:val="right" w:leader="dot" w:pos="11482"/>
        </w:tabs>
        <w:ind w:left="142"/>
        <w:jc w:val="center"/>
        <w:rPr>
          <w:rFonts w:ascii="Times New Roman" w:eastAsia="Times New Roman" w:hAnsi="Times New Roman" w:cs="Times New Roman"/>
          <w:i/>
          <w:sz w:val="24"/>
          <w:szCs w:val="24"/>
        </w:rPr>
      </w:pPr>
      <w:r w:rsidRPr="00DC0BEB">
        <w:rPr>
          <w:rFonts w:ascii="Times New Roman" w:eastAsia="Times New Roman" w:hAnsi="Times New Roman" w:cs="Times New Roman"/>
          <w:b/>
          <w:i/>
          <w:sz w:val="24"/>
          <w:szCs w:val="24"/>
        </w:rPr>
        <w:t>f</w:t>
      </w:r>
      <w:r w:rsidR="008F52D0" w:rsidRPr="00DC0BEB">
        <w:rPr>
          <w:rFonts w:ascii="Times New Roman" w:eastAsia="Times New Roman" w:hAnsi="Times New Roman" w:cs="Times New Roman"/>
          <w:b/>
          <w:i/>
          <w:sz w:val="24"/>
          <w:szCs w:val="24"/>
        </w:rPr>
        <w:t>(t)=P(T&lt;t).</w:t>
      </w:r>
      <w:r w:rsidR="008F52D0" w:rsidRPr="00DC0BEB">
        <w:rPr>
          <w:rFonts w:ascii="Times New Roman" w:eastAsia="Times New Roman" w:hAnsi="Times New Roman" w:cs="Times New Roman"/>
          <w:i/>
          <w:sz w:val="24"/>
          <w:szCs w:val="24"/>
        </w:rPr>
        <w:t xml:space="preserve"> </w:t>
      </w:r>
    </w:p>
    <w:p w14:paraId="3A87AF3A" w14:textId="77777777" w:rsidR="007851B7" w:rsidRPr="00DC0BEB" w:rsidRDefault="008F52D0" w:rsidP="00DC0BEB">
      <w:pPr>
        <w:tabs>
          <w:tab w:val="left" w:pos="709"/>
          <w:tab w:val="right" w:leader="dot" w:pos="11482"/>
        </w:tabs>
        <w:spacing w:before="240" w:after="240"/>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2FF25AA8" wp14:editId="7F8CAD7A">
            <wp:extent cx="3343275" cy="317182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343275" cy="3171825"/>
                    </a:xfrm>
                    <a:prstGeom prst="rect">
                      <a:avLst/>
                    </a:prstGeom>
                    <a:ln/>
                  </pic:spPr>
                </pic:pic>
              </a:graphicData>
            </a:graphic>
          </wp:inline>
        </w:drawing>
      </w:r>
    </w:p>
    <w:p w14:paraId="025A1A9E" w14:textId="77777777" w:rsidR="007851B7" w:rsidRPr="00DC0BEB" w:rsidRDefault="008F52D0" w:rsidP="00DC0BEB">
      <w:pPr>
        <w:tabs>
          <w:tab w:val="left" w:pos="709"/>
          <w:tab w:val="right" w:leader="dot" w:pos="11482"/>
        </w:tabs>
        <w:spacing w:before="240" w:after="240"/>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Функции распределения случайной величины и плотности распределения наработки до отказа</w:t>
      </w:r>
    </w:p>
    <w:p w14:paraId="48F11596" w14:textId="5DB15926"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9" w:name="_Toc35467798"/>
      <w:r w:rsidRPr="00DC0BEB">
        <w:rPr>
          <w:rFonts w:ascii="Times New Roman" w:hAnsi="Times New Roman" w:cs="Times New Roman"/>
          <w:b/>
          <w:color w:val="000000"/>
          <w:sz w:val="24"/>
          <w:szCs w:val="24"/>
        </w:rPr>
        <w:t>Показатели надежности невосстанавливаемых объектов (λ(t), m</w:t>
      </w:r>
      <w:r w:rsidR="00DC0BEB" w:rsidRPr="00DC0BEB">
        <w:rPr>
          <w:rFonts w:ascii="Times New Roman" w:hAnsi="Times New Roman" w:cs="Times New Roman"/>
          <w:b/>
          <w:color w:val="000000"/>
          <w:sz w:val="24"/>
          <w:szCs w:val="24"/>
          <w:lang w:val="ru-RU"/>
        </w:rPr>
        <w:t>(</w:t>
      </w:r>
      <w:r w:rsidRPr="00DC0BEB">
        <w:rPr>
          <w:rFonts w:ascii="Times New Roman" w:hAnsi="Times New Roman" w:cs="Times New Roman"/>
          <w:b/>
          <w:color w:val="000000"/>
          <w:sz w:val="24"/>
          <w:szCs w:val="24"/>
        </w:rPr>
        <w:t>t</w:t>
      </w:r>
      <w:r w:rsidR="00DC0BEB" w:rsidRPr="00DC0BEB">
        <w:rPr>
          <w:rFonts w:ascii="Times New Roman" w:hAnsi="Times New Roman" w:cs="Times New Roman"/>
          <w:b/>
          <w:color w:val="000000"/>
          <w:sz w:val="24"/>
          <w:szCs w:val="24"/>
          <w:lang w:val="ru-RU"/>
        </w:rPr>
        <w:t>)</w:t>
      </w:r>
      <w:r w:rsidRPr="00DC0BEB">
        <w:rPr>
          <w:rFonts w:ascii="Times New Roman" w:hAnsi="Times New Roman" w:cs="Times New Roman"/>
          <w:b/>
          <w:color w:val="000000"/>
          <w:sz w:val="24"/>
          <w:szCs w:val="24"/>
        </w:rPr>
        <w:t>, D</w:t>
      </w:r>
      <w:r w:rsidR="00DC0BEB" w:rsidRPr="00DC0BEB">
        <w:rPr>
          <w:rFonts w:ascii="Times New Roman" w:hAnsi="Times New Roman" w:cs="Times New Roman"/>
          <w:b/>
          <w:color w:val="000000"/>
          <w:sz w:val="24"/>
          <w:szCs w:val="24"/>
          <w:lang w:val="ru-RU"/>
        </w:rPr>
        <w:t>(</w:t>
      </w:r>
      <w:r w:rsidRPr="00DC0BEB">
        <w:rPr>
          <w:rFonts w:ascii="Times New Roman" w:hAnsi="Times New Roman" w:cs="Times New Roman"/>
          <w:b/>
          <w:color w:val="000000"/>
          <w:sz w:val="24"/>
          <w:szCs w:val="24"/>
        </w:rPr>
        <w:t>t</w:t>
      </w:r>
      <w:r w:rsidR="00DC0BEB" w:rsidRPr="00DC0BEB">
        <w:rPr>
          <w:rFonts w:ascii="Times New Roman" w:hAnsi="Times New Roman" w:cs="Times New Roman"/>
          <w:b/>
          <w:color w:val="000000"/>
          <w:sz w:val="24"/>
          <w:szCs w:val="24"/>
          <w:lang w:val="ru-RU"/>
        </w:rPr>
        <w:t>)</w:t>
      </w:r>
      <w:r w:rsidRPr="00DC0BEB">
        <w:rPr>
          <w:rFonts w:ascii="Times New Roman" w:hAnsi="Times New Roman" w:cs="Times New Roman"/>
          <w:b/>
          <w:color w:val="000000"/>
          <w:sz w:val="24"/>
          <w:szCs w:val="24"/>
        </w:rPr>
        <w:t>, σ</w:t>
      </w:r>
      <w:r w:rsidR="00DC0BEB" w:rsidRPr="00DC0BEB">
        <w:rPr>
          <w:rFonts w:ascii="Times New Roman" w:hAnsi="Times New Roman" w:cs="Times New Roman"/>
          <w:b/>
          <w:color w:val="000000"/>
          <w:sz w:val="24"/>
          <w:szCs w:val="24"/>
          <w:lang w:val="ru-RU"/>
        </w:rPr>
        <w:t>(</w:t>
      </w:r>
      <w:r w:rsidRPr="00DC0BEB">
        <w:rPr>
          <w:rFonts w:ascii="Times New Roman" w:hAnsi="Times New Roman" w:cs="Times New Roman"/>
          <w:b/>
          <w:color w:val="000000"/>
          <w:sz w:val="24"/>
          <w:szCs w:val="24"/>
        </w:rPr>
        <w:t>t)</w:t>
      </w:r>
      <w:r w:rsidR="00DC0BEB" w:rsidRPr="00DC0BEB">
        <w:rPr>
          <w:rFonts w:ascii="Times New Roman" w:hAnsi="Times New Roman" w:cs="Times New Roman"/>
          <w:b/>
          <w:color w:val="000000"/>
          <w:sz w:val="24"/>
          <w:szCs w:val="24"/>
          <w:lang w:val="ru-RU"/>
        </w:rPr>
        <w:t>)</w:t>
      </w:r>
      <w:r w:rsidRPr="00DC0BEB">
        <w:rPr>
          <w:rFonts w:ascii="Times New Roman" w:hAnsi="Times New Roman" w:cs="Times New Roman"/>
          <w:b/>
          <w:color w:val="000000"/>
          <w:sz w:val="24"/>
          <w:szCs w:val="24"/>
        </w:rPr>
        <w:t>.</w:t>
      </w:r>
      <w:bookmarkEnd w:id="9"/>
    </w:p>
    <w:p w14:paraId="63D5FB2C"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Интенсивность отказов</w:t>
      </w: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b/>
          <w:sz w:val="24"/>
          <w:szCs w:val="24"/>
        </w:rPr>
        <w:t>λ(t)</w:t>
      </w:r>
      <w:r w:rsidRPr="00DC0BEB">
        <w:rPr>
          <w:rFonts w:ascii="Times New Roman" w:eastAsia="Times New Roman" w:hAnsi="Times New Roman" w:cs="Times New Roman"/>
          <w:sz w:val="24"/>
          <w:szCs w:val="24"/>
        </w:rPr>
        <w:t xml:space="preserve"> – условная плотность вероятности возникновения отказа объекта, определяемая при условии, что до рассматриваемого момента времени отказ не возник:</w:t>
      </w:r>
    </w:p>
    <w:p w14:paraId="2311C577" w14:textId="58400F68" w:rsidR="007851B7" w:rsidRPr="00DC0BEB" w:rsidRDefault="00DC0BEB" w:rsidP="00DC0BEB">
      <w:pPr>
        <w:tabs>
          <w:tab w:val="left" w:pos="709"/>
          <w:tab w:val="right" w:leader="dot" w:pos="11482"/>
        </w:tabs>
        <w:ind w:left="142"/>
        <w:jc w:val="center"/>
        <w:rPr>
          <w:rFonts w:ascii="Times New Roman" w:eastAsia="Times New Roman" w:hAnsi="Times New Roman" w:cs="Times New Roman"/>
          <w:sz w:val="24"/>
          <w:szCs w:val="24"/>
        </w:rPr>
      </w:pPr>
      <m:oMath>
        <m:r>
          <m:rPr>
            <m:sty m:val="p"/>
          </m:rPr>
          <w:rPr>
            <w:rFonts w:ascii="Cambria Math" w:hAnsi="Cambria Math" w:cs="Times New Roman"/>
            <w:sz w:val="24"/>
            <w:szCs w:val="24"/>
          </w:rPr>
          <m:t>λ</m:t>
        </m:r>
        <m:r>
          <m:rPr>
            <m:sty m:val="p"/>
          </m:rPr>
          <w:rPr>
            <w:rFonts w:ascii="Cambria Math" w:eastAsia="Times New Roman" w:hAnsi="Cambria Math" w:cs="Times New Roman"/>
            <w:sz w:val="24"/>
            <w:szCs w:val="24"/>
          </w:rPr>
          <m:t>(t)=</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f(t)</m:t>
            </m:r>
          </m:num>
          <m:den>
            <m:r>
              <m:rPr>
                <m:sty m:val="p"/>
              </m:rPr>
              <w:rPr>
                <w:rFonts w:ascii="Cambria Math" w:eastAsia="Times New Roman" w:hAnsi="Cambria Math" w:cs="Times New Roman"/>
                <w:sz w:val="24"/>
                <w:szCs w:val="24"/>
              </w:rPr>
              <m:t>P(t)</m:t>
            </m:r>
          </m:den>
        </m:f>
      </m:oMath>
      <w:r w:rsidR="008F52D0" w:rsidRPr="00DC0BEB">
        <w:rPr>
          <w:rFonts w:ascii="Times New Roman" w:eastAsia="Times New Roman" w:hAnsi="Times New Roman" w:cs="Times New Roman"/>
          <w:sz w:val="24"/>
          <w:szCs w:val="24"/>
        </w:rPr>
        <w:t>.</w:t>
      </w:r>
    </w:p>
    <w:p w14:paraId="0BCD67AF" w14:textId="280C6D0F" w:rsidR="007851B7" w:rsidRPr="00DC0BEB" w:rsidRDefault="00DC0BEB"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lang w:val="ru-RU"/>
        </w:rPr>
        <w:t>Статистическое</w:t>
      </w:r>
      <w:r w:rsidR="008F52D0" w:rsidRPr="00DC0BEB">
        <w:rPr>
          <w:rFonts w:ascii="Times New Roman" w:eastAsia="Times New Roman" w:hAnsi="Times New Roman" w:cs="Times New Roman"/>
          <w:b/>
          <w:sz w:val="24"/>
          <w:szCs w:val="24"/>
        </w:rPr>
        <w:t xml:space="preserve"> определение λ(t)</w:t>
      </w:r>
      <w:r w:rsidRPr="00DC0BEB">
        <w:rPr>
          <w:rFonts w:ascii="Times New Roman" w:eastAsia="Times New Roman" w:hAnsi="Times New Roman" w:cs="Times New Roman"/>
          <w:b/>
          <w:i/>
          <w:sz w:val="24"/>
          <w:szCs w:val="24"/>
          <w:lang w:val="ru-RU"/>
        </w:rPr>
        <w:t xml:space="preserve"> </w:t>
      </w:r>
      <w:r w:rsidRPr="00DC0BEB">
        <w:rPr>
          <w:rFonts w:ascii="Times New Roman" w:eastAsia="Times New Roman" w:hAnsi="Times New Roman" w:cs="Times New Roman"/>
          <w:i/>
          <w:sz w:val="24"/>
          <w:szCs w:val="24"/>
          <w:lang w:val="ru-RU"/>
        </w:rPr>
        <w:t>–</w:t>
      </w:r>
      <w:r w:rsidRPr="00DC0BEB">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число</w:t>
      </w:r>
      <w:r w:rsidR="008F52D0" w:rsidRPr="00DC0BEB">
        <w:rPr>
          <w:rFonts w:ascii="Times New Roman" w:eastAsia="Times New Roman" w:hAnsi="Times New Roman" w:cs="Times New Roman"/>
          <w:sz w:val="24"/>
          <w:szCs w:val="24"/>
        </w:rPr>
        <w:t xml:space="preserve"> отказавших объектов за интервал времени </w:t>
      </w:r>
      <w:r w:rsidR="008F52D0" w:rsidRPr="00DC0BEB">
        <w:rPr>
          <w:rFonts w:ascii="Times New Roman" w:eastAsia="Gungsuh" w:hAnsi="Times New Roman" w:cs="Times New Roman"/>
          <w:b/>
          <w:i/>
          <w:sz w:val="24"/>
          <w:szCs w:val="24"/>
        </w:rPr>
        <w:t>∆t</w:t>
      </w:r>
      <w:r w:rsidR="008F52D0" w:rsidRPr="00DC0BEB">
        <w:rPr>
          <w:rFonts w:ascii="Times New Roman" w:eastAsia="Times New Roman" w:hAnsi="Times New Roman" w:cs="Times New Roman"/>
          <w:sz w:val="24"/>
          <w:szCs w:val="24"/>
        </w:rPr>
        <w:t>, отнесённое к числу не</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sz w:val="24"/>
          <w:szCs w:val="24"/>
        </w:rPr>
        <w:t xml:space="preserve">отказавших объектов к моменту времени </w:t>
      </w:r>
      <w:r w:rsidR="008F52D0" w:rsidRPr="00DC0BEB">
        <w:rPr>
          <w:rFonts w:ascii="Times New Roman" w:eastAsia="Times New Roman" w:hAnsi="Times New Roman" w:cs="Times New Roman"/>
          <w:b/>
          <w:i/>
          <w:sz w:val="24"/>
          <w:szCs w:val="24"/>
        </w:rPr>
        <w:t>t</w:t>
      </w:r>
      <w:r w:rsidR="008F52D0" w:rsidRPr="00DC0BEB">
        <w:rPr>
          <w:rFonts w:ascii="Times New Roman" w:eastAsia="Times New Roman" w:hAnsi="Times New Roman" w:cs="Times New Roman"/>
          <w:sz w:val="24"/>
          <w:szCs w:val="24"/>
        </w:rPr>
        <w:t xml:space="preserve"> за период </w:t>
      </w:r>
      <w:r w:rsidR="008F52D0" w:rsidRPr="00DC0BEB">
        <w:rPr>
          <w:rFonts w:ascii="Times New Roman" w:eastAsia="Gungsuh" w:hAnsi="Times New Roman" w:cs="Times New Roman"/>
          <w:b/>
          <w:i/>
          <w:sz w:val="24"/>
          <w:szCs w:val="24"/>
        </w:rPr>
        <w:t>∆t</w:t>
      </w:r>
      <w:r w:rsidR="008F52D0" w:rsidRPr="00DC0BEB">
        <w:rPr>
          <w:rFonts w:ascii="Times New Roman" w:eastAsia="Times New Roman" w:hAnsi="Times New Roman" w:cs="Times New Roman"/>
          <w:sz w:val="24"/>
          <w:szCs w:val="24"/>
        </w:rPr>
        <w:t>.</w:t>
      </w:r>
    </w:p>
    <w:p w14:paraId="620F66A9" w14:textId="54D1114C"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Средняя наработка до отказа</w:t>
      </w:r>
      <w:r w:rsidR="00DC0BEB">
        <w:rPr>
          <w:rFonts w:ascii="Times New Roman" w:eastAsia="Times New Roman" w:hAnsi="Times New Roman" w:cs="Times New Roman"/>
          <w:b/>
          <w:sz w:val="24"/>
          <w:szCs w:val="24"/>
          <w:lang w:val="ru-RU"/>
        </w:rPr>
        <w:t xml:space="preserve"> </w:t>
      </w:r>
      <w:r w:rsidR="00DC0BEB">
        <w:rPr>
          <w:rFonts w:ascii="Times New Roman" w:eastAsia="Times New Roman" w:hAnsi="Times New Roman" w:cs="Times New Roman"/>
          <w:b/>
          <w:sz w:val="24"/>
          <w:szCs w:val="24"/>
          <w:lang w:val="en-US"/>
        </w:rPr>
        <w:t>m</w:t>
      </w:r>
      <w:r w:rsidR="00DC0BEB" w:rsidRPr="00DC0BEB">
        <w:rPr>
          <w:rFonts w:ascii="Times New Roman" w:eastAsia="Times New Roman" w:hAnsi="Times New Roman" w:cs="Times New Roman"/>
          <w:b/>
          <w:sz w:val="24"/>
          <w:szCs w:val="24"/>
          <w:lang w:val="ru-RU"/>
        </w:rPr>
        <w:t>(</w:t>
      </w:r>
      <w:r w:rsidR="00DC0BEB">
        <w:rPr>
          <w:rFonts w:ascii="Times New Roman" w:eastAsia="Times New Roman" w:hAnsi="Times New Roman" w:cs="Times New Roman"/>
          <w:b/>
          <w:sz w:val="24"/>
          <w:szCs w:val="24"/>
          <w:lang w:val="en-US"/>
        </w:rPr>
        <w:t>t</w:t>
      </w:r>
      <w:r w:rsidR="00DC0BEB" w:rsidRPr="00DC0BEB">
        <w:rPr>
          <w:rFonts w:ascii="Times New Roman" w:eastAsia="Times New Roman" w:hAnsi="Times New Roman" w:cs="Times New Roman"/>
          <w:b/>
          <w:sz w:val="24"/>
          <w:szCs w:val="24"/>
          <w:lang w:val="ru-RU"/>
        </w:rPr>
        <w:t>)</w:t>
      </w:r>
      <w:r w:rsidRPr="00DC0BEB">
        <w:rPr>
          <w:rFonts w:ascii="Times New Roman" w:eastAsia="Times New Roman" w:hAnsi="Times New Roman" w:cs="Times New Roman"/>
          <w:sz w:val="24"/>
          <w:szCs w:val="24"/>
        </w:rPr>
        <w:t xml:space="preserve"> </w:t>
      </w:r>
      <w:r w:rsidR="00DC0BEB" w:rsidRPr="00DC0BEB">
        <w:rPr>
          <w:rFonts w:ascii="Times New Roman" w:eastAsia="Times New Roman" w:hAnsi="Times New Roman" w:cs="Times New Roman"/>
          <w:sz w:val="24"/>
          <w:szCs w:val="24"/>
          <w:lang w:val="ru-RU"/>
        </w:rPr>
        <w:t>–</w:t>
      </w:r>
      <w:r w:rsidRPr="00DC0BEB">
        <w:rPr>
          <w:rFonts w:ascii="Times New Roman" w:eastAsia="Times New Roman" w:hAnsi="Times New Roman" w:cs="Times New Roman"/>
          <w:sz w:val="24"/>
          <w:szCs w:val="24"/>
        </w:rPr>
        <w:t xml:space="preserve"> математическое ожидание времени до отказа (фактически это </w:t>
      </w:r>
      <w:r w:rsidR="00DC0BEB">
        <w:rPr>
          <w:rFonts w:ascii="Times New Roman" w:eastAsia="Times New Roman" w:hAnsi="Times New Roman" w:cs="Times New Roman"/>
          <w:sz w:val="24"/>
          <w:szCs w:val="24"/>
          <w:lang w:val="ru-RU"/>
        </w:rPr>
        <w:t xml:space="preserve">среднее </w:t>
      </w:r>
      <w:r w:rsidRPr="00DC0BEB">
        <w:rPr>
          <w:rFonts w:ascii="Times New Roman" w:eastAsia="Times New Roman" w:hAnsi="Times New Roman" w:cs="Times New Roman"/>
          <w:sz w:val="24"/>
          <w:szCs w:val="24"/>
        </w:rPr>
        <w:t>время до первого отказа).</w:t>
      </w:r>
    </w:p>
    <w:p w14:paraId="6F1C3364" w14:textId="7A3337E1" w:rsidR="007851B7" w:rsidRPr="00DC0BEB" w:rsidRDefault="008F52D0" w:rsidP="00DC0BEB">
      <w:pPr>
        <w:tabs>
          <w:tab w:val="left" w:pos="709"/>
          <w:tab w:val="right" w:leader="dot" w:pos="11482"/>
        </w:tabs>
        <w:ind w:left="142"/>
        <w:jc w:val="center"/>
        <w:rPr>
          <w:rFonts w:ascii="Times New Roman" w:eastAsia="Times New Roman" w:hAnsi="Times New Roman" w:cs="Times New Roman"/>
          <w:b/>
          <w:sz w:val="24"/>
          <w:szCs w:val="24"/>
          <w:highlight w:val="yellow"/>
        </w:rPr>
      </w:pPr>
      <w:r w:rsidRPr="00DC0BEB">
        <w:rPr>
          <w:rFonts w:ascii="Times New Roman" w:eastAsia="Times New Roman" w:hAnsi="Times New Roman" w:cs="Times New Roman"/>
          <w:noProof/>
          <w:sz w:val="24"/>
          <w:szCs w:val="24"/>
          <w:lang w:val="ru-RU"/>
        </w:rPr>
        <w:drawing>
          <wp:inline distT="114300" distB="114300" distL="114300" distR="114300" wp14:anchorId="76FF296E" wp14:editId="35E5473D">
            <wp:extent cx="1362460" cy="860941"/>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1362460" cy="860941"/>
                    </a:xfrm>
                    <a:prstGeom prst="rect">
                      <a:avLst/>
                    </a:prstGeom>
                    <a:ln/>
                  </pic:spPr>
                </pic:pic>
              </a:graphicData>
            </a:graphic>
          </wp:inline>
        </w:drawing>
      </w:r>
      <w:r w:rsidRPr="00DC0BEB">
        <w:rPr>
          <w:rFonts w:ascii="Times New Roman" w:eastAsia="Times New Roman" w:hAnsi="Times New Roman" w:cs="Times New Roman"/>
          <w:noProof/>
          <w:sz w:val="24"/>
          <w:szCs w:val="24"/>
          <w:lang w:val="ru-RU"/>
        </w:rPr>
        <w:drawing>
          <wp:inline distT="114300" distB="114300" distL="114300" distR="114300" wp14:anchorId="37EAC6C1" wp14:editId="1A5FBA92">
            <wp:extent cx="1288666" cy="858313"/>
            <wp:effectExtent l="0" t="0" r="6985"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1328084" cy="884567"/>
                    </a:xfrm>
                    <a:prstGeom prst="rect">
                      <a:avLst/>
                    </a:prstGeom>
                    <a:ln/>
                  </pic:spPr>
                </pic:pic>
              </a:graphicData>
            </a:graphic>
          </wp:inline>
        </w:drawing>
      </w:r>
    </w:p>
    <w:p w14:paraId="39634933" w14:textId="44742FEB" w:rsidR="00DC0BEB" w:rsidRDefault="00D13C53" w:rsidP="00DC0BEB">
      <w:pPr>
        <w:tabs>
          <w:tab w:val="left" w:pos="709"/>
          <w:tab w:val="right" w:leader="dot" w:pos="11482"/>
        </w:tabs>
        <w:ind w:left="142"/>
        <w:jc w:val="both"/>
        <w:rPr>
          <w:rFonts w:ascii="Times New Roman" w:eastAsia="Times New Roman" w:hAnsi="Times New Roman" w:cs="Times New Roman"/>
          <w:i/>
          <w:sz w:val="24"/>
          <w:szCs w:val="24"/>
          <w:lang w:val="ru-RU"/>
        </w:rPr>
      </w:pPr>
      <w:r w:rsidRPr="00D13C53">
        <w:rPr>
          <w:rFonts w:ascii="Times New Roman" w:eastAsia="Times New Roman" w:hAnsi="Times New Roman" w:cs="Times New Roman"/>
          <w:i/>
          <w:sz w:val="24"/>
          <w:szCs w:val="24"/>
          <w:lang w:val="ru-RU"/>
        </w:rPr>
        <w:t>С</w:t>
      </w:r>
      <w:r w:rsidR="008F52D0" w:rsidRPr="00D13C53">
        <w:rPr>
          <w:rFonts w:ascii="Times New Roman" w:eastAsia="Times New Roman" w:hAnsi="Times New Roman" w:cs="Times New Roman"/>
          <w:i/>
          <w:sz w:val="24"/>
          <w:szCs w:val="24"/>
        </w:rPr>
        <w:t>редняя наработка</w:t>
      </w:r>
      <w:r w:rsidR="008F52D0" w:rsidRPr="00DC0BEB">
        <w:rPr>
          <w:rFonts w:ascii="Times New Roman" w:eastAsia="Times New Roman" w:hAnsi="Times New Roman" w:cs="Times New Roman"/>
          <w:sz w:val="24"/>
          <w:szCs w:val="24"/>
        </w:rPr>
        <w:t xml:space="preserve"> численно равна площади под кривой </w:t>
      </w:r>
      <w:r w:rsidR="008F52D0" w:rsidRPr="00DC0BEB">
        <w:rPr>
          <w:rFonts w:ascii="Times New Roman" w:eastAsia="Times New Roman" w:hAnsi="Times New Roman" w:cs="Times New Roman"/>
          <w:b/>
          <w:i/>
          <w:sz w:val="24"/>
          <w:szCs w:val="24"/>
        </w:rPr>
        <w:t>P(t)</w:t>
      </w:r>
      <w:r w:rsidR="008F52D0" w:rsidRPr="00DC0BEB">
        <w:rPr>
          <w:rFonts w:ascii="Times New Roman" w:eastAsia="Times New Roman" w:hAnsi="Times New Roman" w:cs="Times New Roman"/>
          <w:i/>
          <w:sz w:val="24"/>
          <w:szCs w:val="24"/>
        </w:rPr>
        <w:t>.</w:t>
      </w:r>
      <w:r w:rsidR="00DC0BEB">
        <w:rPr>
          <w:rFonts w:ascii="Times New Roman" w:eastAsia="Times New Roman" w:hAnsi="Times New Roman" w:cs="Times New Roman"/>
          <w:i/>
          <w:sz w:val="24"/>
          <w:szCs w:val="24"/>
          <w:lang w:val="ru-RU"/>
        </w:rPr>
        <w:t xml:space="preserve"> </w:t>
      </w:r>
    </w:p>
    <w:p w14:paraId="2524112E" w14:textId="3E6E4166" w:rsidR="007851B7" w:rsidRPr="00DC0BEB" w:rsidRDefault="00DC0BEB"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С</w:t>
      </w:r>
      <w:r w:rsidR="008F52D0" w:rsidRPr="00DC0BEB">
        <w:rPr>
          <w:rFonts w:ascii="Times New Roman" w:eastAsia="Times New Roman" w:hAnsi="Times New Roman" w:cs="Times New Roman"/>
          <w:sz w:val="24"/>
          <w:szCs w:val="24"/>
        </w:rPr>
        <w:t xml:space="preserve">амый естественный показатель надёжности, но он ничего не говорит о характере распределения времени до отказа. </w:t>
      </w:r>
    </w:p>
    <w:p w14:paraId="73B3E567"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65A2249C" wp14:editId="4C4E0F2B">
            <wp:extent cx="2563470" cy="1547495"/>
            <wp:effectExtent l="0" t="0" r="889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
                    <a:srcRect/>
                    <a:stretch>
                      <a:fillRect/>
                    </a:stretch>
                  </pic:blipFill>
                  <pic:spPr>
                    <a:xfrm>
                      <a:off x="0" y="0"/>
                      <a:ext cx="2583727" cy="1559723"/>
                    </a:xfrm>
                    <a:prstGeom prst="rect">
                      <a:avLst/>
                    </a:prstGeom>
                    <a:ln/>
                  </pic:spPr>
                </pic:pic>
              </a:graphicData>
            </a:graphic>
          </wp:inline>
        </w:drawing>
      </w:r>
    </w:p>
    <w:p w14:paraId="57749C80"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Виды функций безотказной работы(</w:t>
      </w:r>
      <m:oMath>
        <m:r>
          <w:rPr>
            <w:rFonts w:ascii="Cambria Math" w:eastAsia="Times New Roman" w:hAnsi="Cambria Math" w:cs="Times New Roman"/>
            <w:sz w:val="24"/>
            <w:szCs w:val="24"/>
          </w:rPr>
          <m:t>P1(t) и P2(t))</m:t>
        </m:r>
      </m:oMath>
    </w:p>
    <w:p w14:paraId="72435724" w14:textId="66E5F60E" w:rsidR="00DC0BEB" w:rsidRPr="00DC0BEB" w:rsidRDefault="00DC0BEB"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ru-RU"/>
        </w:rPr>
        <w:t>С</w:t>
      </w:r>
      <w:r w:rsidRPr="00DC0BEB">
        <w:rPr>
          <w:rFonts w:ascii="Times New Roman" w:eastAsia="Times New Roman" w:hAnsi="Times New Roman" w:cs="Times New Roman"/>
          <w:b/>
          <w:sz w:val="24"/>
          <w:szCs w:val="24"/>
        </w:rPr>
        <w:t>реднеквадратическое отклонение наработки до отказа</w:t>
      </w:r>
      <w:r>
        <w:rPr>
          <w:rFonts w:ascii="Times New Roman" w:eastAsia="Times New Roman" w:hAnsi="Times New Roman" w:cs="Times New Roman"/>
          <w:b/>
          <w:sz w:val="24"/>
          <w:szCs w:val="24"/>
          <w:lang w:val="ru-RU"/>
        </w:rPr>
        <w:t xml:space="preserve"> </w:t>
      </w:r>
      <w:r w:rsidRPr="00DC0BEB">
        <w:rPr>
          <w:rFonts w:ascii="Times New Roman" w:hAnsi="Times New Roman" w:cs="Times New Roman"/>
          <w:b/>
          <w:color w:val="000000"/>
          <w:sz w:val="24"/>
          <w:szCs w:val="24"/>
        </w:rPr>
        <w:t>σ</w:t>
      </w:r>
      <w:r w:rsidRPr="00DC0BEB">
        <w:rPr>
          <w:rFonts w:ascii="Times New Roman" w:hAnsi="Times New Roman" w:cs="Times New Roman"/>
          <w:b/>
          <w:color w:val="000000"/>
          <w:sz w:val="24"/>
          <w:szCs w:val="24"/>
          <w:lang w:val="ru-RU"/>
        </w:rPr>
        <w:t>(</w:t>
      </w:r>
      <w:r w:rsidRPr="00DC0BEB">
        <w:rPr>
          <w:rFonts w:ascii="Times New Roman" w:hAnsi="Times New Roman" w:cs="Times New Roman"/>
          <w:b/>
          <w:color w:val="000000"/>
          <w:sz w:val="24"/>
          <w:szCs w:val="24"/>
        </w:rPr>
        <w:t>t</w:t>
      </w:r>
      <w:del w:id="10" w:author="Вадим Стубеда" w:date="2020-03-19T00:51:00Z">
        <w:r w:rsidRPr="00DC0BEB" w:rsidDel="00D9375B">
          <w:rPr>
            <w:rFonts w:ascii="Times New Roman" w:hAnsi="Times New Roman" w:cs="Times New Roman"/>
            <w:b/>
            <w:color w:val="000000"/>
            <w:sz w:val="24"/>
            <w:szCs w:val="24"/>
          </w:rPr>
          <w:delText>)</w:delText>
        </w:r>
        <w:r w:rsidDel="00D9375B">
          <w:rPr>
            <w:rFonts w:ascii="Times New Roman" w:hAnsi="Times New Roman" w:cs="Times New Roman"/>
            <w:b/>
            <w:color w:val="000000"/>
            <w:sz w:val="24"/>
            <w:szCs w:val="24"/>
            <w:lang w:val="ru-RU"/>
          </w:rPr>
          <w:delText xml:space="preserve"> </w:delText>
        </w:r>
        <w:r w:rsidRPr="00DC0BEB" w:rsidDel="00D9375B">
          <w:rPr>
            <w:rFonts w:ascii="Times New Roman" w:eastAsia="Times New Roman" w:hAnsi="Times New Roman" w:cs="Times New Roman"/>
            <w:sz w:val="24"/>
            <w:szCs w:val="24"/>
          </w:rPr>
          <w:delText>.</w:delText>
        </w:r>
      </w:del>
      <w:ins w:id="11" w:author="Вадим Стубеда" w:date="2020-03-19T00:51:00Z">
        <w:r w:rsidR="00D9375B" w:rsidRPr="00DC0BEB">
          <w:rPr>
            <w:rFonts w:ascii="Times New Roman" w:hAnsi="Times New Roman" w:cs="Times New Roman"/>
            <w:b/>
            <w:color w:val="000000"/>
            <w:sz w:val="24"/>
            <w:szCs w:val="24"/>
          </w:rPr>
          <w:t>)</w:t>
        </w:r>
        <w:r w:rsidR="00D9375B">
          <w:rPr>
            <w:rFonts w:ascii="Times New Roman" w:hAnsi="Times New Roman" w:cs="Times New Roman"/>
            <w:b/>
            <w:color w:val="000000"/>
            <w:sz w:val="24"/>
            <w:szCs w:val="24"/>
            <w:lang w:val="ru-RU"/>
          </w:rPr>
          <w:t>.</w:t>
        </w:r>
      </w:ins>
    </w:p>
    <w:p w14:paraId="4F39AA33" w14:textId="194BF115" w:rsidR="00DC0BEB" w:rsidRDefault="00DC0BEB" w:rsidP="000B6735">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02E73B98" wp14:editId="7BE5EAD1">
            <wp:extent cx="2459888" cy="56080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459888" cy="560803"/>
                    </a:xfrm>
                    <a:prstGeom prst="rect">
                      <a:avLst/>
                    </a:prstGeom>
                    <a:ln/>
                  </pic:spPr>
                </pic:pic>
              </a:graphicData>
            </a:graphic>
          </wp:inline>
        </w:drawing>
      </w:r>
    </w:p>
    <w:p w14:paraId="2FA4AC8C" w14:textId="13F98EC4" w:rsidR="007851B7" w:rsidRPr="00DC0BEB" w:rsidRDefault="000B6735"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ru-RU"/>
        </w:rPr>
        <w:t>Дисперсия</w:t>
      </w:r>
      <w:r w:rsidR="008F52D0" w:rsidRPr="00DC0BEB">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lang w:val="en-US"/>
        </w:rPr>
        <w:t>D</w:t>
      </w:r>
      <w:r w:rsidRPr="000B6735">
        <w:rPr>
          <w:rFonts w:ascii="Times New Roman" w:eastAsia="Times New Roman" w:hAnsi="Times New Roman" w:cs="Times New Roman"/>
          <w:b/>
          <w:i/>
          <w:sz w:val="24"/>
          <w:szCs w:val="24"/>
          <w:lang w:val="ru-RU"/>
        </w:rPr>
        <w:t>(</w:t>
      </w:r>
      <w:r>
        <w:rPr>
          <w:rFonts w:ascii="Times New Roman" w:eastAsia="Times New Roman" w:hAnsi="Times New Roman" w:cs="Times New Roman"/>
          <w:b/>
          <w:i/>
          <w:sz w:val="24"/>
          <w:szCs w:val="24"/>
          <w:lang w:val="en-US"/>
        </w:rPr>
        <w:t>t</w:t>
      </w:r>
      <w:r w:rsidRPr="000B6735">
        <w:rPr>
          <w:rFonts w:ascii="Times New Roman" w:eastAsia="Times New Roman" w:hAnsi="Times New Roman" w:cs="Times New Roman"/>
          <w:b/>
          <w:i/>
          <w:sz w:val="24"/>
          <w:szCs w:val="24"/>
          <w:lang w:val="ru-RU"/>
        </w:rPr>
        <w:t>)</w:t>
      </w:r>
      <w:r w:rsidR="008F52D0" w:rsidRPr="00DC0B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характеризует</w:t>
      </w:r>
      <w:r w:rsidR="008F52D0" w:rsidRPr="00DC0BEB">
        <w:rPr>
          <w:rFonts w:ascii="Times New Roman" w:eastAsia="Times New Roman" w:hAnsi="Times New Roman" w:cs="Times New Roman"/>
          <w:sz w:val="24"/>
          <w:szCs w:val="24"/>
        </w:rPr>
        <w:t xml:space="preserve"> величину разброса наработки относительно среднего значения.</w:t>
      </w:r>
    </w:p>
    <w:p w14:paraId="32415148" w14:textId="1A844AE3"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2" w:name="_Toc35467799"/>
      <w:r w:rsidRPr="00DC0BEB">
        <w:rPr>
          <w:rFonts w:ascii="Times New Roman" w:hAnsi="Times New Roman" w:cs="Times New Roman"/>
          <w:b/>
          <w:color w:val="000000"/>
          <w:sz w:val="24"/>
          <w:szCs w:val="24"/>
        </w:rPr>
        <w:t>Показатели надежности восстанавливаемых объектов (Kr(t), Kr ст.). Экспоненциальный закон распределения времени до отказа.</w:t>
      </w:r>
      <w:bookmarkEnd w:id="12"/>
    </w:p>
    <w:p w14:paraId="0ED80FF3" w14:textId="72E0C689" w:rsidR="007851B7" w:rsidRPr="005A75D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5A75DD">
        <w:rPr>
          <w:rFonts w:ascii="Times New Roman" w:eastAsia="Times New Roman" w:hAnsi="Times New Roman" w:cs="Times New Roman"/>
          <w:b/>
          <w:sz w:val="24"/>
          <w:szCs w:val="24"/>
        </w:rPr>
        <w:t>Коэфф</w:t>
      </w:r>
      <w:r w:rsidR="005A75DD">
        <w:rPr>
          <w:rFonts w:ascii="Times New Roman" w:eastAsia="Times New Roman" w:hAnsi="Times New Roman" w:cs="Times New Roman"/>
          <w:b/>
          <w:sz w:val="24"/>
          <w:szCs w:val="24"/>
        </w:rPr>
        <w:t>ициент</w:t>
      </w:r>
      <w:r w:rsidRPr="005A75DD">
        <w:rPr>
          <w:rFonts w:ascii="Times New Roman" w:eastAsia="Times New Roman" w:hAnsi="Times New Roman" w:cs="Times New Roman"/>
          <w:b/>
          <w:sz w:val="24"/>
          <w:szCs w:val="24"/>
        </w:rPr>
        <w:t xml:space="preserve"> </w:t>
      </w:r>
      <w:r w:rsidR="005A75DD">
        <w:rPr>
          <w:rFonts w:ascii="Times New Roman" w:eastAsia="Times New Roman" w:hAnsi="Times New Roman" w:cs="Times New Roman"/>
          <w:b/>
          <w:sz w:val="24"/>
          <w:szCs w:val="24"/>
          <w:lang w:val="ru-RU"/>
        </w:rPr>
        <w:t>(</w:t>
      </w:r>
      <w:r w:rsidRPr="005A75DD">
        <w:rPr>
          <w:rFonts w:ascii="Times New Roman" w:eastAsia="Times New Roman" w:hAnsi="Times New Roman" w:cs="Times New Roman"/>
          <w:b/>
          <w:sz w:val="24"/>
          <w:szCs w:val="24"/>
        </w:rPr>
        <w:t>функция</w:t>
      </w:r>
      <w:r w:rsidR="005A75DD">
        <w:rPr>
          <w:rFonts w:ascii="Times New Roman" w:eastAsia="Times New Roman" w:hAnsi="Times New Roman" w:cs="Times New Roman"/>
          <w:b/>
          <w:sz w:val="24"/>
          <w:szCs w:val="24"/>
          <w:lang w:val="ru-RU"/>
        </w:rPr>
        <w:t>)</w:t>
      </w:r>
      <w:r w:rsidRPr="005A75DD">
        <w:rPr>
          <w:rFonts w:ascii="Times New Roman" w:eastAsia="Times New Roman" w:hAnsi="Times New Roman" w:cs="Times New Roman"/>
          <w:b/>
          <w:sz w:val="24"/>
          <w:szCs w:val="24"/>
        </w:rPr>
        <w:t xml:space="preserve"> готовности K</w:t>
      </w:r>
      <w:r w:rsidRPr="005A75DD">
        <w:rPr>
          <w:rFonts w:ascii="Times New Roman" w:eastAsia="Times New Roman" w:hAnsi="Times New Roman" w:cs="Times New Roman"/>
          <w:b/>
          <w:sz w:val="24"/>
          <w:szCs w:val="24"/>
          <w:vertAlign w:val="subscript"/>
        </w:rPr>
        <w:t>Г</w:t>
      </w:r>
      <w:r w:rsidRPr="005A75DD">
        <w:rPr>
          <w:rFonts w:ascii="Times New Roman" w:eastAsia="Times New Roman" w:hAnsi="Times New Roman" w:cs="Times New Roman"/>
          <w:b/>
          <w:sz w:val="24"/>
          <w:szCs w:val="24"/>
        </w:rPr>
        <w:t>(t)</w:t>
      </w:r>
      <w:r w:rsidRPr="005A75DD">
        <w:rPr>
          <w:rFonts w:ascii="Times New Roman" w:eastAsia="Times New Roman" w:hAnsi="Times New Roman" w:cs="Times New Roman"/>
          <w:sz w:val="24"/>
          <w:szCs w:val="24"/>
        </w:rPr>
        <w:t xml:space="preserve"> – вероятность того, что объект окажется в работоспособном состоянии в произвольный момент времени, кроме планируемых периодов, в течение которых применение объекта по </w:t>
      </w:r>
      <w:r w:rsidR="005A75DD">
        <w:rPr>
          <w:rFonts w:ascii="Times New Roman" w:eastAsia="Times New Roman" w:hAnsi="Times New Roman" w:cs="Times New Roman"/>
          <w:sz w:val="24"/>
          <w:szCs w:val="24"/>
        </w:rPr>
        <w:t>назначению не предусматривается</w:t>
      </w:r>
      <w:r w:rsidRPr="005A75DD">
        <w:rPr>
          <w:rFonts w:ascii="Times New Roman" w:eastAsia="Times New Roman" w:hAnsi="Times New Roman" w:cs="Times New Roman"/>
          <w:sz w:val="24"/>
          <w:szCs w:val="24"/>
        </w:rPr>
        <w:t>.</w:t>
      </w:r>
    </w:p>
    <w:p w14:paraId="11E89A1F" w14:textId="77777777" w:rsidR="007851B7" w:rsidRPr="005A75D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5A75DD">
        <w:rPr>
          <w:rFonts w:ascii="Times New Roman" w:eastAsia="Times New Roman" w:hAnsi="Times New Roman" w:cs="Times New Roman"/>
          <w:sz w:val="24"/>
          <w:szCs w:val="24"/>
        </w:rPr>
        <w:t>Статистически:</w:t>
      </w:r>
    </w:p>
    <w:p w14:paraId="236D5D9F" w14:textId="77777777" w:rsidR="007851B7" w:rsidRPr="005A75DD" w:rsidRDefault="008F52D0" w:rsidP="00DC0BEB">
      <w:pPr>
        <w:tabs>
          <w:tab w:val="left" w:pos="709"/>
          <w:tab w:val="right" w:leader="dot" w:pos="11482"/>
        </w:tabs>
        <w:ind w:left="142"/>
        <w:jc w:val="center"/>
        <w:rPr>
          <w:rFonts w:ascii="Times New Roman" w:hAnsi="Times New Roman" w:cs="Times New Roman"/>
          <w:sz w:val="24"/>
          <w:szCs w:val="24"/>
        </w:rPr>
      </w:pPr>
      <w:r w:rsidRPr="005A75DD">
        <w:rPr>
          <w:rFonts w:ascii="Times New Roman" w:hAnsi="Times New Roman" w:cs="Times New Roman"/>
          <w:noProof/>
          <w:sz w:val="24"/>
          <w:szCs w:val="24"/>
          <w:lang w:val="ru-RU"/>
        </w:rPr>
        <w:drawing>
          <wp:inline distT="114300" distB="114300" distL="114300" distR="114300" wp14:anchorId="70973950" wp14:editId="747E9D82">
            <wp:extent cx="1594485" cy="738188"/>
            <wp:effectExtent l="0" t="0" r="0" b="0"/>
            <wp:docPr id="13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
                    <a:srcRect/>
                    <a:stretch>
                      <a:fillRect/>
                    </a:stretch>
                  </pic:blipFill>
                  <pic:spPr>
                    <a:xfrm>
                      <a:off x="0" y="0"/>
                      <a:ext cx="1594485" cy="738188"/>
                    </a:xfrm>
                    <a:prstGeom prst="rect">
                      <a:avLst/>
                    </a:prstGeom>
                    <a:ln/>
                  </pic:spPr>
                </pic:pic>
              </a:graphicData>
            </a:graphic>
          </wp:inline>
        </w:drawing>
      </w:r>
    </w:p>
    <w:p w14:paraId="35AD65BE" w14:textId="77777777" w:rsidR="007851B7" w:rsidRPr="005A75D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5A75DD">
        <w:rPr>
          <w:rFonts w:ascii="Times New Roman" w:eastAsia="Times New Roman" w:hAnsi="Times New Roman" w:cs="Times New Roman"/>
          <w:sz w:val="24"/>
          <w:szCs w:val="24"/>
        </w:rPr>
        <w:t>где:</w:t>
      </w:r>
    </w:p>
    <w:p w14:paraId="582500B7" w14:textId="77777777" w:rsidR="007851B7" w:rsidRPr="005A75D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5A75DD">
        <w:rPr>
          <w:rFonts w:ascii="Times New Roman" w:eastAsia="Times New Roman" w:hAnsi="Times New Roman" w:cs="Times New Roman"/>
          <w:b/>
          <w:sz w:val="24"/>
          <w:szCs w:val="24"/>
        </w:rPr>
        <w:t>N</w:t>
      </w:r>
      <w:r w:rsidRPr="005A75DD">
        <w:rPr>
          <w:rFonts w:ascii="Times New Roman" w:eastAsia="Times New Roman" w:hAnsi="Times New Roman" w:cs="Times New Roman"/>
          <w:b/>
          <w:sz w:val="24"/>
          <w:szCs w:val="24"/>
          <w:vertAlign w:val="subscript"/>
        </w:rPr>
        <w:t xml:space="preserve">0 </w:t>
      </w:r>
      <w:r w:rsidRPr="005A75DD">
        <w:rPr>
          <w:rFonts w:ascii="Times New Roman" w:eastAsia="Times New Roman" w:hAnsi="Times New Roman" w:cs="Times New Roman"/>
          <w:sz w:val="24"/>
          <w:szCs w:val="24"/>
        </w:rPr>
        <w:t>–</w:t>
      </w:r>
      <w:r w:rsidRPr="005A75DD">
        <w:rPr>
          <w:rFonts w:ascii="Times New Roman" w:eastAsia="Times New Roman" w:hAnsi="Times New Roman" w:cs="Times New Roman"/>
          <w:b/>
          <w:sz w:val="24"/>
          <w:szCs w:val="24"/>
        </w:rPr>
        <w:t>N</w:t>
      </w:r>
      <w:r w:rsidRPr="005A75DD">
        <w:rPr>
          <w:rFonts w:ascii="Times New Roman" w:eastAsia="Times New Roman" w:hAnsi="Times New Roman" w:cs="Times New Roman"/>
          <w:b/>
          <w:sz w:val="24"/>
          <w:szCs w:val="24"/>
          <w:vertAlign w:val="subscript"/>
        </w:rPr>
        <w:t>B</w:t>
      </w:r>
      <w:r w:rsidRPr="005A75DD">
        <w:rPr>
          <w:rFonts w:ascii="Times New Roman" w:eastAsia="Times New Roman" w:hAnsi="Times New Roman" w:cs="Times New Roman"/>
          <w:b/>
          <w:sz w:val="24"/>
          <w:szCs w:val="24"/>
        </w:rPr>
        <w:t>(t)</w:t>
      </w:r>
      <w:r w:rsidRPr="005A75DD">
        <w:rPr>
          <w:rFonts w:ascii="Times New Roman" w:eastAsia="Times New Roman" w:hAnsi="Times New Roman" w:cs="Times New Roman"/>
          <w:sz w:val="24"/>
          <w:szCs w:val="24"/>
        </w:rPr>
        <w:t xml:space="preserve"> </w:t>
      </w:r>
      <w:r w:rsidRPr="005A75DD">
        <w:rPr>
          <w:rFonts w:ascii="Times New Roman" w:eastAsia="Times New Roman" w:hAnsi="Times New Roman" w:cs="Times New Roman"/>
          <w:b/>
          <w:sz w:val="24"/>
          <w:szCs w:val="24"/>
        </w:rPr>
        <w:t xml:space="preserve">– </w:t>
      </w:r>
      <w:r w:rsidRPr="005A75DD">
        <w:rPr>
          <w:rFonts w:ascii="Times New Roman" w:eastAsia="Times New Roman" w:hAnsi="Times New Roman" w:cs="Times New Roman"/>
          <w:sz w:val="24"/>
          <w:szCs w:val="24"/>
        </w:rPr>
        <w:t xml:space="preserve">количество объектов, находящихся в момент </w:t>
      </w:r>
      <w:r w:rsidRPr="005A75DD">
        <w:rPr>
          <w:rFonts w:ascii="Times New Roman" w:eastAsia="Times New Roman" w:hAnsi="Times New Roman" w:cs="Times New Roman"/>
          <w:b/>
          <w:sz w:val="24"/>
          <w:szCs w:val="24"/>
        </w:rPr>
        <w:t>t</w:t>
      </w:r>
      <w:r w:rsidRPr="005A75DD">
        <w:rPr>
          <w:rFonts w:ascii="Times New Roman" w:eastAsia="Times New Roman" w:hAnsi="Times New Roman" w:cs="Times New Roman"/>
          <w:sz w:val="24"/>
          <w:szCs w:val="24"/>
        </w:rPr>
        <w:t xml:space="preserve"> в состоянии восстановления (ремонта);</w:t>
      </w:r>
    </w:p>
    <w:p w14:paraId="1E994C64" w14:textId="77777777" w:rsidR="007851B7" w:rsidRPr="005A75DD"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5A75DD">
        <w:rPr>
          <w:rFonts w:ascii="Times New Roman" w:eastAsia="Times New Roman" w:hAnsi="Times New Roman" w:cs="Times New Roman"/>
          <w:b/>
          <w:sz w:val="24"/>
          <w:szCs w:val="24"/>
        </w:rPr>
        <w:t>N</w:t>
      </w:r>
      <w:r w:rsidRPr="005A75DD">
        <w:rPr>
          <w:rFonts w:ascii="Times New Roman" w:eastAsia="Times New Roman" w:hAnsi="Times New Roman" w:cs="Times New Roman"/>
          <w:b/>
          <w:sz w:val="24"/>
          <w:szCs w:val="24"/>
          <w:vertAlign w:val="subscript"/>
        </w:rPr>
        <w:t>B</w:t>
      </w:r>
      <w:r w:rsidRPr="005A75DD">
        <w:rPr>
          <w:rFonts w:ascii="Times New Roman" w:eastAsia="Times New Roman" w:hAnsi="Times New Roman" w:cs="Times New Roman"/>
          <w:b/>
          <w:sz w:val="24"/>
          <w:szCs w:val="24"/>
        </w:rPr>
        <w:t>(t)</w:t>
      </w:r>
      <w:r w:rsidRPr="005A75DD">
        <w:rPr>
          <w:rFonts w:ascii="Times New Roman" w:eastAsia="Times New Roman" w:hAnsi="Times New Roman" w:cs="Times New Roman"/>
          <w:sz w:val="24"/>
          <w:szCs w:val="24"/>
        </w:rPr>
        <w:t xml:space="preserve"> </w:t>
      </w:r>
      <w:r w:rsidRPr="005A75DD">
        <w:rPr>
          <w:rFonts w:ascii="Times New Roman" w:eastAsia="Times New Roman" w:hAnsi="Times New Roman" w:cs="Times New Roman"/>
          <w:b/>
          <w:sz w:val="24"/>
          <w:szCs w:val="24"/>
        </w:rPr>
        <w:t xml:space="preserve">– </w:t>
      </w:r>
      <w:r w:rsidRPr="005A75DD">
        <w:rPr>
          <w:rFonts w:ascii="Times New Roman" w:eastAsia="Times New Roman" w:hAnsi="Times New Roman" w:cs="Times New Roman"/>
          <w:sz w:val="24"/>
          <w:szCs w:val="24"/>
        </w:rPr>
        <w:t xml:space="preserve">число объектов, находящихся в рабочем состоянии в момент времени </w:t>
      </w:r>
      <w:r w:rsidRPr="005A75DD">
        <w:rPr>
          <w:rFonts w:ascii="Times New Roman" w:eastAsia="Times New Roman" w:hAnsi="Times New Roman" w:cs="Times New Roman"/>
          <w:b/>
          <w:sz w:val="24"/>
          <w:szCs w:val="24"/>
        </w:rPr>
        <w:t>t;</w:t>
      </w:r>
    </w:p>
    <w:p w14:paraId="7A145EFB" w14:textId="6AAD82FF" w:rsidR="007851B7"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5A75DD">
        <w:rPr>
          <w:rFonts w:ascii="Times New Roman" w:eastAsia="Times New Roman" w:hAnsi="Times New Roman" w:cs="Times New Roman"/>
          <w:b/>
          <w:sz w:val="24"/>
          <w:szCs w:val="24"/>
        </w:rPr>
        <w:t>N</w:t>
      </w:r>
      <w:r w:rsidRPr="005A75DD">
        <w:rPr>
          <w:rFonts w:ascii="Times New Roman" w:eastAsia="Times New Roman" w:hAnsi="Times New Roman" w:cs="Times New Roman"/>
          <w:b/>
          <w:sz w:val="24"/>
          <w:szCs w:val="24"/>
          <w:vertAlign w:val="subscript"/>
        </w:rPr>
        <w:t xml:space="preserve">0  </w:t>
      </w:r>
      <w:r w:rsidRPr="005A75DD">
        <w:rPr>
          <w:rFonts w:ascii="Times New Roman" w:eastAsia="Times New Roman" w:hAnsi="Times New Roman" w:cs="Times New Roman"/>
          <w:b/>
          <w:sz w:val="24"/>
          <w:szCs w:val="24"/>
        </w:rPr>
        <w:t xml:space="preserve">– </w:t>
      </w:r>
      <w:r w:rsidRPr="005A75DD">
        <w:rPr>
          <w:rFonts w:ascii="Times New Roman" w:eastAsia="Times New Roman" w:hAnsi="Times New Roman" w:cs="Times New Roman"/>
          <w:sz w:val="24"/>
          <w:szCs w:val="24"/>
        </w:rPr>
        <w:t>общее число объектов.</w:t>
      </w:r>
    </w:p>
    <w:p w14:paraId="06D70BC8" w14:textId="24FED678" w:rsidR="007851B7" w:rsidRPr="005A75DD" w:rsidRDefault="00EB0FE6" w:rsidP="00DC0BEB">
      <w:pPr>
        <w:tabs>
          <w:tab w:val="left" w:pos="709"/>
          <w:tab w:val="right" w:leader="dot" w:pos="11482"/>
        </w:tabs>
        <w:ind w:left="142"/>
        <w:jc w:val="both"/>
        <w:rPr>
          <w:rFonts w:ascii="Times New Roman" w:eastAsia="Times New Roman" w:hAnsi="Times New Roman" w:cs="Times New Roman"/>
          <w:sz w:val="24"/>
          <w:szCs w:val="24"/>
        </w:rPr>
      </w:pPr>
      <w:r w:rsidRPr="00EB0FE6">
        <w:rPr>
          <w:rFonts w:ascii="Times New Roman" w:eastAsia="Times New Roman" w:hAnsi="Times New Roman" w:cs="Times New Roman"/>
          <w:i/>
          <w:sz w:val="24"/>
          <w:szCs w:val="24"/>
        </w:rPr>
        <w:t xml:space="preserve">Коэффициент </w:t>
      </w:r>
      <w:r w:rsidRPr="00EB0FE6">
        <w:rPr>
          <w:rFonts w:ascii="Times New Roman" w:eastAsia="Times New Roman" w:hAnsi="Times New Roman" w:cs="Times New Roman"/>
          <w:i/>
          <w:sz w:val="24"/>
          <w:szCs w:val="24"/>
          <w:lang w:val="ru-RU"/>
        </w:rPr>
        <w:t>(</w:t>
      </w:r>
      <w:r w:rsidRPr="00EB0FE6">
        <w:rPr>
          <w:rFonts w:ascii="Times New Roman" w:eastAsia="Times New Roman" w:hAnsi="Times New Roman" w:cs="Times New Roman"/>
          <w:i/>
          <w:sz w:val="24"/>
          <w:szCs w:val="24"/>
        </w:rPr>
        <w:t>функция</w:t>
      </w:r>
      <w:r w:rsidRPr="00EB0FE6">
        <w:rPr>
          <w:rFonts w:ascii="Times New Roman" w:eastAsia="Times New Roman" w:hAnsi="Times New Roman" w:cs="Times New Roman"/>
          <w:i/>
          <w:sz w:val="24"/>
          <w:szCs w:val="24"/>
          <w:lang w:val="ru-RU"/>
        </w:rPr>
        <w:t>)</w:t>
      </w:r>
      <w:r w:rsidRPr="00EB0FE6">
        <w:rPr>
          <w:rFonts w:ascii="Times New Roman" w:eastAsia="Times New Roman" w:hAnsi="Times New Roman" w:cs="Times New Roman"/>
          <w:i/>
          <w:sz w:val="24"/>
          <w:szCs w:val="24"/>
        </w:rPr>
        <w:t xml:space="preserve"> готовности K</w:t>
      </w:r>
      <w:r w:rsidRPr="00EB0FE6">
        <w:rPr>
          <w:rFonts w:ascii="Times New Roman" w:eastAsia="Times New Roman" w:hAnsi="Times New Roman" w:cs="Times New Roman"/>
          <w:i/>
          <w:sz w:val="24"/>
          <w:szCs w:val="24"/>
          <w:vertAlign w:val="subscript"/>
        </w:rPr>
        <w:t>Г</w:t>
      </w:r>
      <w:r w:rsidRPr="00EB0FE6">
        <w:rPr>
          <w:rFonts w:ascii="Times New Roman" w:eastAsia="Times New Roman" w:hAnsi="Times New Roman" w:cs="Times New Roman"/>
          <w:i/>
          <w:sz w:val="24"/>
          <w:szCs w:val="24"/>
        </w:rPr>
        <w:t>(t</w:t>
      </w:r>
      <w:r w:rsidRPr="00EB0FE6">
        <w:rPr>
          <w:rFonts w:ascii="Times New Roman" w:eastAsia="Times New Roman" w:hAnsi="Times New Roman" w:cs="Times New Roman"/>
          <w:i/>
          <w:sz w:val="24"/>
          <w:szCs w:val="24"/>
          <w:lang w:val="ru-RU"/>
        </w:rPr>
        <w:t>)</w:t>
      </w:r>
      <w:r>
        <w:rPr>
          <w:rFonts w:ascii="Times New Roman" w:eastAsia="Times New Roman" w:hAnsi="Times New Roman" w:cs="Times New Roman"/>
          <w:sz w:val="24"/>
          <w:szCs w:val="24"/>
          <w:lang w:val="ru-RU"/>
        </w:rPr>
        <w:t xml:space="preserve"> используется в том случае, ког</w:t>
      </w:r>
      <w:r w:rsidR="00447101">
        <w:rPr>
          <w:rFonts w:ascii="Times New Roman" w:eastAsia="Times New Roman" w:hAnsi="Times New Roman" w:cs="Times New Roman"/>
          <w:sz w:val="24"/>
          <w:szCs w:val="24"/>
          <w:lang w:val="ru-RU"/>
        </w:rPr>
        <w:t>д</w:t>
      </w:r>
      <w:r>
        <w:rPr>
          <w:rFonts w:ascii="Times New Roman" w:eastAsia="Times New Roman" w:hAnsi="Times New Roman" w:cs="Times New Roman"/>
          <w:sz w:val="24"/>
          <w:szCs w:val="24"/>
          <w:lang w:val="ru-RU"/>
        </w:rPr>
        <w:t>а кроме факта</w:t>
      </w:r>
      <w:r w:rsidR="00786638">
        <w:rPr>
          <w:rFonts w:ascii="Times New Roman" w:eastAsia="Times New Roman" w:hAnsi="Times New Roman" w:cs="Times New Roman"/>
          <w:sz w:val="24"/>
          <w:szCs w:val="24"/>
          <w:lang w:val="ru-RU"/>
        </w:rPr>
        <w:t xml:space="preserve"> работоспособности</w:t>
      </w:r>
      <w:r>
        <w:rPr>
          <w:rFonts w:ascii="Times New Roman" w:eastAsia="Times New Roman" w:hAnsi="Times New Roman" w:cs="Times New Roman"/>
          <w:sz w:val="24"/>
          <w:szCs w:val="24"/>
          <w:lang w:val="ru-RU"/>
        </w:rPr>
        <w:t xml:space="preserve"> необходимо учитывать и время восстановления объекта.</w:t>
      </w:r>
    </w:p>
    <w:p w14:paraId="02EB9A5A" w14:textId="5DEF06A5" w:rsidR="007851B7" w:rsidRPr="005A75DD" w:rsidRDefault="008F52D0" w:rsidP="00DC0BEB">
      <w:pPr>
        <w:tabs>
          <w:tab w:val="left" w:pos="709"/>
          <w:tab w:val="right" w:leader="dot" w:pos="11482"/>
        </w:tabs>
        <w:ind w:left="142"/>
        <w:rPr>
          <w:rFonts w:ascii="Times New Roman" w:eastAsia="Times New Roman" w:hAnsi="Times New Roman" w:cs="Times New Roman"/>
          <w:sz w:val="24"/>
          <w:szCs w:val="24"/>
        </w:rPr>
      </w:pPr>
      <w:r w:rsidRPr="005A75DD">
        <w:rPr>
          <w:rFonts w:ascii="Times New Roman" w:eastAsia="Times New Roman" w:hAnsi="Times New Roman" w:cs="Times New Roman"/>
          <w:b/>
          <w:sz w:val="24"/>
          <w:szCs w:val="24"/>
        </w:rPr>
        <w:t>Стационарный коэффициент готовности</w:t>
      </w:r>
    </w:p>
    <w:p w14:paraId="44BA0CD9" w14:textId="3E0BF3CF" w:rsidR="007851B7" w:rsidRPr="005A75DD" w:rsidRDefault="008F52D0" w:rsidP="00DC0BEB">
      <w:pPr>
        <w:tabs>
          <w:tab w:val="left" w:pos="709"/>
          <w:tab w:val="right" w:leader="dot" w:pos="11482"/>
        </w:tabs>
        <w:ind w:left="142"/>
        <w:jc w:val="center"/>
        <w:rPr>
          <w:rFonts w:ascii="Times New Roman" w:hAnsi="Times New Roman" w:cs="Times New Roman"/>
          <w:sz w:val="24"/>
          <w:szCs w:val="24"/>
        </w:rPr>
      </w:pPr>
      <w:r w:rsidRPr="005A75DD">
        <w:rPr>
          <w:rFonts w:ascii="Times New Roman" w:eastAsia="Times New Roman" w:hAnsi="Times New Roman" w:cs="Times New Roman"/>
          <w:noProof/>
          <w:sz w:val="24"/>
          <w:szCs w:val="24"/>
          <w:lang w:val="ru-RU"/>
        </w:rPr>
        <w:drawing>
          <wp:inline distT="114300" distB="114300" distL="114300" distR="114300" wp14:anchorId="386D7059" wp14:editId="597BE45E">
            <wp:extent cx="1726463" cy="60555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
                    <a:srcRect/>
                    <a:stretch>
                      <a:fillRect/>
                    </a:stretch>
                  </pic:blipFill>
                  <pic:spPr>
                    <a:xfrm>
                      <a:off x="0" y="0"/>
                      <a:ext cx="1726463" cy="605550"/>
                    </a:xfrm>
                    <a:prstGeom prst="rect">
                      <a:avLst/>
                    </a:prstGeom>
                    <a:ln/>
                  </pic:spPr>
                </pic:pic>
              </a:graphicData>
            </a:graphic>
          </wp:inline>
        </w:drawing>
      </w:r>
      <w:r w:rsidRPr="005A75DD">
        <w:rPr>
          <w:rFonts w:ascii="Times New Roman" w:hAnsi="Times New Roman" w:cs="Times New Roman"/>
          <w:noProof/>
          <w:sz w:val="24"/>
          <w:szCs w:val="24"/>
          <w:lang w:val="ru-RU"/>
        </w:rPr>
        <w:drawing>
          <wp:inline distT="114300" distB="114300" distL="114300" distR="114300" wp14:anchorId="00F4C26B" wp14:editId="48D3354C">
            <wp:extent cx="1932709" cy="738188"/>
            <wp:effectExtent l="0" t="0" r="0" b="0"/>
            <wp:docPr id="14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5"/>
                    <a:srcRect/>
                    <a:stretch>
                      <a:fillRect/>
                    </a:stretch>
                  </pic:blipFill>
                  <pic:spPr>
                    <a:xfrm>
                      <a:off x="0" y="0"/>
                      <a:ext cx="1932709" cy="738188"/>
                    </a:xfrm>
                    <a:prstGeom prst="rect">
                      <a:avLst/>
                    </a:prstGeom>
                    <a:ln/>
                  </pic:spPr>
                </pic:pic>
              </a:graphicData>
            </a:graphic>
          </wp:inline>
        </w:drawing>
      </w:r>
    </w:p>
    <w:p w14:paraId="7B4BACBD" w14:textId="4C100A54" w:rsidR="007851B7" w:rsidRPr="005A75DD" w:rsidRDefault="00EB0FE6" w:rsidP="00EB0FE6">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где:</w:t>
      </w:r>
      <w:ins w:id="13" w:author="Вадим Стубеда" w:date="2020-03-19T00:37:00Z">
        <w:r w:rsidR="00BC5515">
          <w:rPr>
            <w:rFonts w:ascii="Times New Roman" w:eastAsia="Times New Roman" w:hAnsi="Times New Roman" w:cs="Times New Roman"/>
            <w:sz w:val="24"/>
            <w:szCs w:val="24"/>
            <w:lang w:val="ru-RU"/>
          </w:rPr>
          <w:t xml:space="preserve"> </w:t>
        </w:r>
      </w:ins>
      <w:r w:rsidR="008F52D0" w:rsidRPr="005A75DD">
        <w:rPr>
          <w:rFonts w:ascii="Times New Roman" w:eastAsia="Times New Roman" w:hAnsi="Times New Roman" w:cs="Times New Roman"/>
          <w:b/>
          <w:sz w:val="24"/>
          <w:szCs w:val="24"/>
        </w:rPr>
        <w:t>t</w:t>
      </w:r>
      <w:r w:rsidR="008F52D0" w:rsidRPr="005A75DD">
        <w:rPr>
          <w:rFonts w:ascii="Times New Roman" w:eastAsia="Times New Roman" w:hAnsi="Times New Roman" w:cs="Times New Roman"/>
          <w:b/>
          <w:sz w:val="24"/>
          <w:szCs w:val="24"/>
          <w:vertAlign w:val="subscript"/>
        </w:rPr>
        <w:t>p</w:t>
      </w:r>
      <w:r w:rsidR="008F52D0" w:rsidRPr="005A75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 </w:t>
      </w:r>
      <w:r w:rsidR="008F52D0" w:rsidRPr="005A75DD">
        <w:rPr>
          <w:rFonts w:ascii="Times New Roman" w:eastAsia="Times New Roman" w:hAnsi="Times New Roman" w:cs="Times New Roman"/>
          <w:sz w:val="24"/>
          <w:szCs w:val="24"/>
        </w:rPr>
        <w:t>время работы объекта;</w:t>
      </w:r>
      <w:ins w:id="14" w:author="Вадим Стубеда" w:date="2020-03-19T00:37:00Z">
        <w:r w:rsidR="00BC5515" w:rsidRPr="00BC5515">
          <w:rPr>
            <w:rFonts w:ascii="Times New Roman" w:eastAsia="Times New Roman" w:hAnsi="Times New Roman" w:cs="Times New Roman"/>
            <w:sz w:val="24"/>
            <w:szCs w:val="24"/>
            <w:lang w:val="ru-RU"/>
          </w:rPr>
          <w:t xml:space="preserve"> </w:t>
        </w:r>
      </w:ins>
      <w:r w:rsidR="008F52D0" w:rsidRPr="005A75DD">
        <w:rPr>
          <w:rFonts w:ascii="Times New Roman" w:eastAsia="Times New Roman" w:hAnsi="Times New Roman" w:cs="Times New Roman"/>
          <w:b/>
          <w:sz w:val="24"/>
          <w:szCs w:val="24"/>
        </w:rPr>
        <w:t>t</w:t>
      </w:r>
      <w:r w:rsidR="008F52D0" w:rsidRPr="005A75DD">
        <w:rPr>
          <w:rFonts w:ascii="Times New Roman" w:eastAsia="Times New Roman" w:hAnsi="Times New Roman" w:cs="Times New Roman"/>
          <w:b/>
          <w:sz w:val="24"/>
          <w:szCs w:val="24"/>
          <w:vertAlign w:val="subscript"/>
        </w:rPr>
        <w:t>в</w:t>
      </w:r>
      <w:r w:rsidR="008F52D0" w:rsidRPr="005A75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 </w:t>
      </w:r>
      <w:r w:rsidR="008F52D0" w:rsidRPr="005A75DD">
        <w:rPr>
          <w:rFonts w:ascii="Times New Roman" w:eastAsia="Times New Roman" w:hAnsi="Times New Roman" w:cs="Times New Roman"/>
          <w:sz w:val="24"/>
          <w:szCs w:val="24"/>
        </w:rPr>
        <w:t>время восстановления объекта.</w:t>
      </w:r>
    </w:p>
    <w:p w14:paraId="1C8BFCFB" w14:textId="6AC260C0" w:rsidR="007851B7" w:rsidRPr="005A75D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5A75DD">
        <w:rPr>
          <w:rFonts w:ascii="Times New Roman" w:eastAsia="Times New Roman" w:hAnsi="Times New Roman" w:cs="Times New Roman"/>
          <w:b/>
          <w:sz w:val="24"/>
          <w:szCs w:val="24"/>
        </w:rPr>
        <w:t>К</w:t>
      </w:r>
      <w:r w:rsidRPr="005A75DD">
        <w:rPr>
          <w:rFonts w:ascii="Times New Roman" w:eastAsia="Times New Roman" w:hAnsi="Times New Roman" w:cs="Times New Roman"/>
          <w:b/>
          <w:sz w:val="24"/>
          <w:szCs w:val="24"/>
          <w:vertAlign w:val="subscript"/>
        </w:rPr>
        <w:t>Г</w:t>
      </w:r>
      <w:r w:rsidRPr="005A75DD">
        <w:rPr>
          <w:rFonts w:ascii="Times New Roman" w:eastAsia="Times New Roman" w:hAnsi="Times New Roman" w:cs="Times New Roman"/>
          <w:b/>
          <w:sz w:val="24"/>
          <w:szCs w:val="24"/>
        </w:rPr>
        <w:t>(t)</w:t>
      </w:r>
      <w:r w:rsidRPr="005A75DD">
        <w:rPr>
          <w:rFonts w:ascii="Times New Roman" w:eastAsia="Times New Roman" w:hAnsi="Times New Roman" w:cs="Times New Roman"/>
          <w:sz w:val="24"/>
          <w:szCs w:val="24"/>
        </w:rPr>
        <w:t xml:space="preserve"> и </w:t>
      </w:r>
      <w:r w:rsidRPr="005A75DD">
        <w:rPr>
          <w:rFonts w:ascii="Times New Roman" w:eastAsia="Times New Roman" w:hAnsi="Times New Roman" w:cs="Times New Roman"/>
          <w:b/>
          <w:sz w:val="24"/>
          <w:szCs w:val="24"/>
        </w:rPr>
        <w:t>К</w:t>
      </w:r>
      <w:r w:rsidRPr="005A75DD">
        <w:rPr>
          <w:rFonts w:ascii="Times New Roman" w:eastAsia="Times New Roman" w:hAnsi="Times New Roman" w:cs="Times New Roman"/>
          <w:b/>
          <w:sz w:val="24"/>
          <w:szCs w:val="24"/>
          <w:vertAlign w:val="subscript"/>
        </w:rPr>
        <w:t>Г.СТ</w:t>
      </w:r>
      <w:r w:rsidRPr="005A75DD">
        <w:rPr>
          <w:rFonts w:ascii="Times New Roman" w:eastAsia="Times New Roman" w:hAnsi="Times New Roman" w:cs="Times New Roman"/>
          <w:sz w:val="24"/>
          <w:szCs w:val="24"/>
          <w:vertAlign w:val="subscript"/>
        </w:rPr>
        <w:t>.</w:t>
      </w:r>
      <w:r w:rsidRPr="005A75DD">
        <w:rPr>
          <w:rFonts w:ascii="Times New Roman" w:eastAsia="Times New Roman" w:hAnsi="Times New Roman" w:cs="Times New Roman"/>
          <w:sz w:val="24"/>
          <w:szCs w:val="24"/>
        </w:rPr>
        <w:t xml:space="preserve"> — комплексные показатели, учитывающие </w:t>
      </w:r>
      <w:r w:rsidR="00465915">
        <w:rPr>
          <w:rFonts w:ascii="Times New Roman" w:eastAsia="Times New Roman" w:hAnsi="Times New Roman" w:cs="Times New Roman"/>
          <w:sz w:val="24"/>
          <w:szCs w:val="24"/>
        </w:rPr>
        <w:t>св-во</w:t>
      </w:r>
      <w:r w:rsidRPr="005A75DD">
        <w:rPr>
          <w:rFonts w:ascii="Times New Roman" w:eastAsia="Times New Roman" w:hAnsi="Times New Roman" w:cs="Times New Roman"/>
          <w:sz w:val="24"/>
          <w:szCs w:val="24"/>
        </w:rPr>
        <w:t xml:space="preserve"> безотказности и восстанавливаемости.</w:t>
      </w:r>
    </w:p>
    <w:p w14:paraId="4174F59C" w14:textId="77777777" w:rsidR="007851B7" w:rsidRPr="005A75DD"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5A75DD">
        <w:rPr>
          <w:rFonts w:ascii="Times New Roman" w:eastAsia="Times New Roman" w:hAnsi="Times New Roman" w:cs="Times New Roman"/>
          <w:sz w:val="24"/>
          <w:szCs w:val="24"/>
        </w:rPr>
        <w:t xml:space="preserve"> </w:t>
      </w:r>
      <w:r w:rsidRPr="005A75DD">
        <w:rPr>
          <w:rFonts w:ascii="Times New Roman" w:eastAsia="Times New Roman" w:hAnsi="Times New Roman" w:cs="Times New Roman"/>
          <w:noProof/>
          <w:sz w:val="24"/>
          <w:szCs w:val="24"/>
          <w:lang w:val="ru-RU"/>
        </w:rPr>
        <w:drawing>
          <wp:inline distT="114300" distB="114300" distL="114300" distR="114300" wp14:anchorId="69B087D0" wp14:editId="34572EC0">
            <wp:extent cx="2714625" cy="12287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714625" cy="1228725"/>
                    </a:xfrm>
                    <a:prstGeom prst="rect">
                      <a:avLst/>
                    </a:prstGeom>
                    <a:ln/>
                  </pic:spPr>
                </pic:pic>
              </a:graphicData>
            </a:graphic>
          </wp:inline>
        </w:drawing>
      </w:r>
    </w:p>
    <w:p w14:paraId="3EFF4600" w14:textId="77777777" w:rsidR="007851B7" w:rsidRPr="005A75DD"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5A75DD">
        <w:rPr>
          <w:rFonts w:ascii="Times New Roman" w:eastAsia="Times New Roman" w:hAnsi="Times New Roman" w:cs="Times New Roman"/>
          <w:sz w:val="24"/>
          <w:szCs w:val="24"/>
        </w:rPr>
        <w:t>Рис. Зависимость коэффициента готовности от времени</w:t>
      </w:r>
    </w:p>
    <w:p w14:paraId="622D5028" w14:textId="77777777" w:rsidR="007851B7" w:rsidRPr="005A75DD" w:rsidRDefault="007851B7" w:rsidP="00EB0FE6">
      <w:pPr>
        <w:tabs>
          <w:tab w:val="left" w:pos="709"/>
          <w:tab w:val="right" w:leader="dot" w:pos="11482"/>
        </w:tabs>
        <w:rPr>
          <w:rFonts w:ascii="Times New Roman" w:eastAsia="Times New Roman" w:hAnsi="Times New Roman" w:cs="Times New Roman"/>
          <w:sz w:val="24"/>
          <w:szCs w:val="24"/>
        </w:rPr>
      </w:pPr>
    </w:p>
    <w:p w14:paraId="7F68E66B" w14:textId="77777777" w:rsidR="007851B7" w:rsidRPr="005A75DD" w:rsidRDefault="008F52D0" w:rsidP="00DC0BEB">
      <w:pPr>
        <w:tabs>
          <w:tab w:val="left" w:pos="709"/>
          <w:tab w:val="right" w:leader="dot" w:pos="11482"/>
        </w:tabs>
        <w:ind w:left="142"/>
        <w:rPr>
          <w:rFonts w:ascii="Times New Roman" w:eastAsia="Times New Roman" w:hAnsi="Times New Roman" w:cs="Times New Roman"/>
          <w:sz w:val="24"/>
          <w:szCs w:val="24"/>
        </w:rPr>
      </w:pPr>
      <w:r w:rsidRPr="005A75DD">
        <w:rPr>
          <w:rFonts w:ascii="Times New Roman" w:eastAsia="Times New Roman" w:hAnsi="Times New Roman" w:cs="Times New Roman"/>
          <w:sz w:val="24"/>
          <w:szCs w:val="24"/>
        </w:rPr>
        <w:t xml:space="preserve">Время между соседними отказами для аппаратуры компьютера является непрерывной СВ, которая характеризуется некоторым законом распределения. Зависимость надёжности от времени описывается с помощью математической модели надёжности (ММН), то есть математического выражения (формулы, уравнения, система уравнений, алгоритма), позволяющего определять показатели надёжности ММН в виде формул с эмпирическими коэффициентами. ММН в виде формул с эмпирическими коэффициентами носят название статистических моделей распределения. Наиболее распространённой статистической моделью надёжности является </w:t>
      </w:r>
      <w:r w:rsidRPr="005A75DD">
        <w:rPr>
          <w:rFonts w:ascii="Times New Roman" w:eastAsia="Times New Roman" w:hAnsi="Times New Roman" w:cs="Times New Roman"/>
          <w:b/>
          <w:sz w:val="24"/>
          <w:szCs w:val="24"/>
        </w:rPr>
        <w:t>экспоненциальная модель</w:t>
      </w:r>
      <w:r w:rsidRPr="005A75DD">
        <w:rPr>
          <w:rFonts w:ascii="Times New Roman" w:eastAsia="Times New Roman" w:hAnsi="Times New Roman" w:cs="Times New Roman"/>
          <w:sz w:val="24"/>
          <w:szCs w:val="24"/>
        </w:rPr>
        <w:t xml:space="preserve"> распределения времени до отказа, по которой вероятность безотказной работы определяется выражением:</w:t>
      </w:r>
    </w:p>
    <w:p w14:paraId="765C998B" w14:textId="77777777" w:rsidR="007851B7" w:rsidRPr="005A75DD"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5A75DD">
        <w:rPr>
          <w:rFonts w:ascii="Times New Roman" w:eastAsia="Times New Roman" w:hAnsi="Times New Roman" w:cs="Times New Roman"/>
          <w:noProof/>
          <w:sz w:val="24"/>
          <w:szCs w:val="24"/>
          <w:lang w:val="ru-RU"/>
        </w:rPr>
        <w:drawing>
          <wp:inline distT="114300" distB="114300" distL="114300" distR="114300" wp14:anchorId="0FA93CB7" wp14:editId="6A8AFE76">
            <wp:extent cx="1047750" cy="381000"/>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
                    <a:srcRect/>
                    <a:stretch>
                      <a:fillRect/>
                    </a:stretch>
                  </pic:blipFill>
                  <pic:spPr>
                    <a:xfrm>
                      <a:off x="0" y="0"/>
                      <a:ext cx="1047750" cy="381000"/>
                    </a:xfrm>
                    <a:prstGeom prst="rect">
                      <a:avLst/>
                    </a:prstGeom>
                    <a:ln/>
                  </pic:spPr>
                </pic:pic>
              </a:graphicData>
            </a:graphic>
          </wp:inline>
        </w:drawing>
      </w:r>
    </w:p>
    <w:p w14:paraId="597B614E" w14:textId="142AF763" w:rsidR="007851B7" w:rsidRPr="005A75D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5A75DD">
        <w:rPr>
          <w:rFonts w:ascii="Times New Roman" w:eastAsia="Times New Roman" w:hAnsi="Times New Roman" w:cs="Times New Roman"/>
          <w:sz w:val="24"/>
          <w:szCs w:val="24"/>
        </w:rPr>
        <w:t>где</w:t>
      </w:r>
      <w:r w:rsidR="00AB592B">
        <w:rPr>
          <w:rFonts w:ascii="Times New Roman" w:eastAsia="Times New Roman" w:hAnsi="Times New Roman" w:cs="Times New Roman"/>
          <w:b/>
          <w:sz w:val="24"/>
          <w:szCs w:val="24"/>
        </w:rPr>
        <w:t xml:space="preserve"> </w:t>
      </w:r>
      <w:r w:rsidRPr="005A75DD">
        <w:rPr>
          <w:rFonts w:ascii="Times New Roman" w:eastAsia="Times New Roman" w:hAnsi="Times New Roman" w:cs="Times New Roman"/>
          <w:b/>
          <w:sz w:val="24"/>
          <w:szCs w:val="24"/>
        </w:rPr>
        <w:t>λ</w:t>
      </w:r>
      <w:r w:rsidRPr="005A75DD">
        <w:rPr>
          <w:rFonts w:ascii="Times New Roman" w:eastAsia="Times New Roman" w:hAnsi="Times New Roman" w:cs="Times New Roman"/>
          <w:sz w:val="24"/>
          <w:szCs w:val="24"/>
        </w:rPr>
        <w:t xml:space="preserve"> — параметр модели.</w:t>
      </w:r>
    </w:p>
    <w:p w14:paraId="6D50D842" w14:textId="77777777" w:rsidR="007851B7" w:rsidRPr="005A75D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5A75DD">
        <w:rPr>
          <w:rFonts w:ascii="Times New Roman" w:eastAsia="Times New Roman" w:hAnsi="Times New Roman" w:cs="Times New Roman"/>
          <w:sz w:val="24"/>
          <w:szCs w:val="24"/>
        </w:rPr>
        <w:t>Функция плотности:</w:t>
      </w:r>
    </w:p>
    <w:p w14:paraId="51853D88" w14:textId="77777777" w:rsidR="007851B7" w:rsidRPr="005A75DD"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5A75DD">
        <w:rPr>
          <w:rFonts w:ascii="Times New Roman" w:eastAsia="Times New Roman" w:hAnsi="Times New Roman" w:cs="Times New Roman"/>
          <w:noProof/>
          <w:sz w:val="24"/>
          <w:szCs w:val="24"/>
          <w:lang w:val="ru-RU"/>
        </w:rPr>
        <w:drawing>
          <wp:inline distT="114300" distB="114300" distL="114300" distR="114300" wp14:anchorId="7150E7BB" wp14:editId="47D6DC3B">
            <wp:extent cx="2076450" cy="4191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076450" cy="419100"/>
                    </a:xfrm>
                    <a:prstGeom prst="rect">
                      <a:avLst/>
                    </a:prstGeom>
                    <a:ln/>
                  </pic:spPr>
                </pic:pic>
              </a:graphicData>
            </a:graphic>
          </wp:inline>
        </w:drawing>
      </w:r>
    </w:p>
    <w:p w14:paraId="7F96776C" w14:textId="77777777" w:rsidR="007851B7" w:rsidRPr="005A75DD" w:rsidRDefault="008F52D0" w:rsidP="00DC0BEB">
      <w:pPr>
        <w:tabs>
          <w:tab w:val="left" w:pos="709"/>
          <w:tab w:val="right" w:leader="dot" w:pos="11482"/>
        </w:tabs>
        <w:ind w:left="142"/>
        <w:rPr>
          <w:rFonts w:ascii="Times New Roman" w:eastAsia="Times New Roman" w:hAnsi="Times New Roman" w:cs="Times New Roman"/>
          <w:sz w:val="24"/>
          <w:szCs w:val="24"/>
        </w:rPr>
      </w:pPr>
      <w:r w:rsidRPr="005A75DD">
        <w:rPr>
          <w:rFonts w:ascii="Times New Roman" w:eastAsia="Times New Roman" w:hAnsi="Times New Roman" w:cs="Times New Roman"/>
          <w:sz w:val="24"/>
          <w:szCs w:val="24"/>
        </w:rPr>
        <w:t>Интенсивность отказов:</w:t>
      </w:r>
    </w:p>
    <w:p w14:paraId="4A707573" w14:textId="77777777" w:rsidR="007851B7" w:rsidRPr="005A75DD"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5A75DD">
        <w:rPr>
          <w:rFonts w:ascii="Times New Roman" w:eastAsia="Times New Roman" w:hAnsi="Times New Roman" w:cs="Times New Roman"/>
          <w:noProof/>
          <w:sz w:val="24"/>
          <w:szCs w:val="24"/>
          <w:lang w:val="ru-RU"/>
        </w:rPr>
        <w:drawing>
          <wp:inline distT="114300" distB="114300" distL="114300" distR="114300" wp14:anchorId="18CBA179" wp14:editId="56FE50DC">
            <wp:extent cx="2000250" cy="4857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9"/>
                    <a:srcRect/>
                    <a:stretch>
                      <a:fillRect/>
                    </a:stretch>
                  </pic:blipFill>
                  <pic:spPr>
                    <a:xfrm>
                      <a:off x="0" y="0"/>
                      <a:ext cx="2000250" cy="485775"/>
                    </a:xfrm>
                    <a:prstGeom prst="rect">
                      <a:avLst/>
                    </a:prstGeom>
                    <a:ln/>
                  </pic:spPr>
                </pic:pic>
              </a:graphicData>
            </a:graphic>
          </wp:inline>
        </w:drawing>
      </w:r>
    </w:p>
    <w:p w14:paraId="1EE0EC19" w14:textId="4F615AEB"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5" w:name="_Toc35467800"/>
      <w:r w:rsidRPr="00DC0BEB">
        <w:rPr>
          <w:rFonts w:ascii="Times New Roman" w:hAnsi="Times New Roman" w:cs="Times New Roman"/>
          <w:b/>
          <w:color w:val="000000"/>
          <w:sz w:val="24"/>
          <w:szCs w:val="24"/>
        </w:rPr>
        <w:t>Общая схема расчета надежности компьютерных систем. Расчет надежности невосстанавливаемых резервируемых и не</w:t>
      </w:r>
      <w:r w:rsidR="00AB592B">
        <w:rPr>
          <w:rFonts w:ascii="Times New Roman" w:hAnsi="Times New Roman" w:cs="Times New Roman"/>
          <w:b/>
          <w:color w:val="000000"/>
          <w:sz w:val="24"/>
          <w:szCs w:val="24"/>
          <w:lang w:val="ru-RU"/>
        </w:rPr>
        <w:t xml:space="preserve"> </w:t>
      </w:r>
      <w:r w:rsidRPr="00DC0BEB">
        <w:rPr>
          <w:rFonts w:ascii="Times New Roman" w:hAnsi="Times New Roman" w:cs="Times New Roman"/>
          <w:b/>
          <w:color w:val="000000"/>
          <w:sz w:val="24"/>
          <w:szCs w:val="24"/>
        </w:rPr>
        <w:t>резервируемых компьютерных систем. Пример.</w:t>
      </w:r>
      <w:bookmarkEnd w:id="15"/>
    </w:p>
    <w:p w14:paraId="35CE3E4B" w14:textId="23A04B98"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Для расчета надежности необходимо иметь модель надежности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которая составляется на основе функциональной схемы </w:t>
      </w:r>
      <w:del w:id="16" w:author="Вадим Стубеда" w:date="2020-03-19T00:38:00Z">
        <w:r w:rsidR="00465915" w:rsidDel="00BC5515">
          <w:rPr>
            <w:rFonts w:ascii="Times New Roman" w:eastAsia="Times New Roman" w:hAnsi="Times New Roman" w:cs="Times New Roman"/>
            <w:sz w:val="24"/>
            <w:szCs w:val="24"/>
          </w:rPr>
          <w:delText>сист.</w:delText>
        </w:r>
        <w:r w:rsidRPr="00DC0BEB" w:rsidDel="00BC5515">
          <w:rPr>
            <w:rFonts w:ascii="Times New Roman" w:eastAsia="Times New Roman" w:hAnsi="Times New Roman" w:cs="Times New Roman"/>
            <w:sz w:val="24"/>
            <w:szCs w:val="24"/>
          </w:rPr>
          <w:delText>.</w:delText>
        </w:r>
      </w:del>
      <w:ins w:id="17" w:author="Вадим Стубеда" w:date="2020-03-19T00:38:00Z">
        <w:r w:rsidR="00BC5515">
          <w:rPr>
            <w:rFonts w:ascii="Times New Roman" w:eastAsia="Times New Roman" w:hAnsi="Times New Roman" w:cs="Times New Roman"/>
            <w:sz w:val="24"/>
            <w:szCs w:val="24"/>
          </w:rPr>
          <w:t>сист.</w:t>
        </w:r>
      </w:ins>
    </w:p>
    <w:p w14:paraId="44389A76" w14:textId="208C63E3"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При составлении модели надежности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функциональные связи между элементами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заменяются логическими, характеризующими безотказную работу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в зависимости от работоспособности или неработоспособности элементов.</w:t>
      </w:r>
    </w:p>
    <w:p w14:paraId="4A8A8B31" w14:textId="750AC1CA"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Элемент, при отказе которого отказывает вся система, считается последовательно соединенным в модели надежности. В этом случае безотказная работа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имеет место при сохранении работоспособности всеми элементами последовательного соединения. Отказ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наступает при отказе хотя бы одного элемента.</w:t>
      </w:r>
    </w:p>
    <w:p w14:paraId="400AA6F9" w14:textId="141EEF81"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Элемент, отказ которого не приводит к отказу всей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считается включенным параллельно в модели надежности. Безотказная работа всей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при параллельном соединении элементов имеет место при сохранении работоспособности хотя бы одного элемента.</w:t>
      </w:r>
    </w:p>
    <w:p w14:paraId="73B485EE" w14:textId="757F9F62"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Способ вычисления показателей надежности существенно зависит от типа соединения отдельных конструктивных элементов и их взаимодействия между собой с точки зрения обеспечения безотказной работы </w:t>
      </w:r>
      <w:del w:id="18" w:author="Вадим Стубеда" w:date="2020-03-19T00:38:00Z">
        <w:r w:rsidR="00465915" w:rsidDel="00BC5515">
          <w:rPr>
            <w:rFonts w:ascii="Times New Roman" w:eastAsia="Times New Roman" w:hAnsi="Times New Roman" w:cs="Times New Roman"/>
            <w:sz w:val="24"/>
            <w:szCs w:val="24"/>
          </w:rPr>
          <w:delText>сист.</w:delText>
        </w:r>
        <w:r w:rsidRPr="00DC0BEB" w:rsidDel="00BC5515">
          <w:rPr>
            <w:rFonts w:ascii="Times New Roman" w:eastAsia="Times New Roman" w:hAnsi="Times New Roman" w:cs="Times New Roman"/>
            <w:sz w:val="24"/>
            <w:szCs w:val="24"/>
          </w:rPr>
          <w:delText>.</w:delText>
        </w:r>
      </w:del>
      <w:ins w:id="19" w:author="Вадим Стубеда" w:date="2020-03-19T00:38:00Z">
        <w:r w:rsidR="00BC5515">
          <w:rPr>
            <w:rFonts w:ascii="Times New Roman" w:eastAsia="Times New Roman" w:hAnsi="Times New Roman" w:cs="Times New Roman"/>
            <w:sz w:val="24"/>
            <w:szCs w:val="24"/>
          </w:rPr>
          <w:t>сист.</w:t>
        </w:r>
      </w:ins>
    </w:p>
    <w:p w14:paraId="469592E5" w14:textId="3132DD05" w:rsidR="00BA2FB9" w:rsidRDefault="008F52D0" w:rsidP="00BA2FB9">
      <w:pPr>
        <w:tabs>
          <w:tab w:val="left" w:pos="709"/>
          <w:tab w:val="right" w:leader="dot" w:pos="11482"/>
        </w:tabs>
        <w:spacing w:before="240" w:after="240"/>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i/>
          <w:sz w:val="24"/>
          <w:szCs w:val="24"/>
        </w:rPr>
        <w:t xml:space="preserve">1) Нерезервированные </w:t>
      </w:r>
      <w:r w:rsidR="00465915">
        <w:rPr>
          <w:rFonts w:ascii="Times New Roman" w:eastAsia="Times New Roman" w:hAnsi="Times New Roman" w:cs="Times New Roman"/>
          <w:i/>
          <w:sz w:val="24"/>
          <w:szCs w:val="24"/>
        </w:rPr>
        <w:t>сист.</w:t>
      </w:r>
      <w:r w:rsidRPr="00DC0BEB">
        <w:rPr>
          <w:rFonts w:ascii="Times New Roman" w:eastAsia="Times New Roman" w:hAnsi="Times New Roman" w:cs="Times New Roman"/>
          <w:i/>
          <w:sz w:val="24"/>
          <w:szCs w:val="24"/>
        </w:rPr>
        <w:t>:</w:t>
      </w:r>
    </w:p>
    <w:p w14:paraId="0E1A64A6" w14:textId="0089CAE3" w:rsidR="007851B7" w:rsidRPr="00DC0BEB" w:rsidRDefault="008F52D0" w:rsidP="00BA2FB9">
      <w:pPr>
        <w:tabs>
          <w:tab w:val="left" w:pos="709"/>
          <w:tab w:val="right" w:leader="dot" w:pos="11482"/>
        </w:tabs>
        <w:spacing w:before="240" w:after="240"/>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При этом отказ всей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происход</w:t>
      </w:r>
      <w:r w:rsidR="00BA2FB9">
        <w:rPr>
          <w:rFonts w:ascii="Times New Roman" w:eastAsia="Times New Roman" w:hAnsi="Times New Roman" w:cs="Times New Roman"/>
          <w:sz w:val="24"/>
          <w:szCs w:val="24"/>
        </w:rPr>
        <w:t>ит при отказе любого элемента.</w:t>
      </w:r>
    </w:p>
    <w:p w14:paraId="2593FA11"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4D3E96C3" wp14:editId="752A941F">
            <wp:extent cx="5224906" cy="528638"/>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0"/>
                    <a:srcRect/>
                    <a:stretch>
                      <a:fillRect/>
                    </a:stretch>
                  </pic:blipFill>
                  <pic:spPr>
                    <a:xfrm>
                      <a:off x="0" y="0"/>
                      <a:ext cx="5224906" cy="528638"/>
                    </a:xfrm>
                    <a:prstGeom prst="rect">
                      <a:avLst/>
                    </a:prstGeom>
                    <a:ln/>
                  </pic:spPr>
                </pic:pic>
              </a:graphicData>
            </a:graphic>
          </wp:inline>
        </w:drawing>
      </w:r>
    </w:p>
    <w:p w14:paraId="38ED15C6"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Модель надежности последовательного соединения элементов</w:t>
      </w:r>
    </w:p>
    <w:p w14:paraId="7A691E39" w14:textId="44BC5A36"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Надежность такой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определяется по теореме умножения вероятностей для независимых событий и равна произведению вероятностей безотказной работы отдельных элементов Pi(tj) в течение наработки (0, t</w:t>
      </w:r>
      <w:r w:rsidRPr="00DC0BEB">
        <w:rPr>
          <w:rFonts w:ascii="Times New Roman" w:eastAsia="Times New Roman" w:hAnsi="Times New Roman" w:cs="Times New Roman"/>
          <w:sz w:val="24"/>
          <w:szCs w:val="24"/>
          <w:vertAlign w:val="subscript"/>
        </w:rPr>
        <w:t>j</w:t>
      </w:r>
      <w:r w:rsidRPr="00DC0BEB">
        <w:rPr>
          <w:rFonts w:ascii="Times New Roman" w:eastAsia="Times New Roman" w:hAnsi="Times New Roman" w:cs="Times New Roman"/>
          <w:sz w:val="24"/>
          <w:szCs w:val="24"/>
        </w:rPr>
        <w:t>).</w:t>
      </w:r>
    </w:p>
    <w:p w14:paraId="2DB973FC"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Тогда:</w:t>
      </w:r>
    </w:p>
    <w:p w14:paraId="3EA34704"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7D816EEE" wp14:editId="6989A276">
            <wp:extent cx="1902718" cy="719138"/>
            <wp:effectExtent l="0" t="0" r="0" 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1"/>
                    <a:srcRect/>
                    <a:stretch>
                      <a:fillRect/>
                    </a:stretch>
                  </pic:blipFill>
                  <pic:spPr>
                    <a:xfrm>
                      <a:off x="0" y="0"/>
                      <a:ext cx="1902718" cy="719138"/>
                    </a:xfrm>
                    <a:prstGeom prst="rect">
                      <a:avLst/>
                    </a:prstGeom>
                    <a:ln/>
                  </pic:spPr>
                </pic:pic>
              </a:graphicData>
            </a:graphic>
          </wp:inline>
        </w:drawing>
      </w:r>
    </w:p>
    <w:p w14:paraId="18E82E56"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где </w:t>
      </w:r>
      <w:r w:rsidRPr="00DC0BEB">
        <w:rPr>
          <w:rFonts w:ascii="Times New Roman" w:eastAsia="Times New Roman" w:hAnsi="Times New Roman" w:cs="Times New Roman"/>
          <w:b/>
          <w:sz w:val="24"/>
          <w:szCs w:val="24"/>
        </w:rPr>
        <w:t>n</w:t>
      </w:r>
      <w:r w:rsidRPr="00DC0BEB">
        <w:rPr>
          <w:rFonts w:ascii="Times New Roman" w:eastAsia="Times New Roman" w:hAnsi="Times New Roman" w:cs="Times New Roman"/>
          <w:sz w:val="24"/>
          <w:szCs w:val="24"/>
        </w:rPr>
        <w:t xml:space="preserve"> – количество последовательно соединенных элементов; </w:t>
      </w:r>
      <w:r w:rsidRPr="00DC0BEB">
        <w:rPr>
          <w:rFonts w:ascii="Times New Roman" w:eastAsia="Times New Roman" w:hAnsi="Times New Roman" w:cs="Times New Roman"/>
          <w:b/>
          <w:sz w:val="24"/>
          <w:szCs w:val="24"/>
        </w:rPr>
        <w:t>P</w:t>
      </w:r>
      <w:r w:rsidRPr="00DC0BEB">
        <w:rPr>
          <w:rFonts w:ascii="Times New Roman" w:eastAsia="Times New Roman" w:hAnsi="Times New Roman" w:cs="Times New Roman"/>
          <w:b/>
          <w:sz w:val="24"/>
          <w:szCs w:val="24"/>
          <w:vertAlign w:val="subscript"/>
        </w:rPr>
        <w:t>i</w:t>
      </w:r>
      <w:r w:rsidRPr="00DC0BEB">
        <w:rPr>
          <w:rFonts w:ascii="Times New Roman" w:eastAsia="Times New Roman" w:hAnsi="Times New Roman" w:cs="Times New Roman"/>
          <w:b/>
          <w:sz w:val="24"/>
          <w:szCs w:val="24"/>
        </w:rPr>
        <w:t>(t</w:t>
      </w:r>
      <w:r w:rsidRPr="00DC0BEB">
        <w:rPr>
          <w:rFonts w:ascii="Times New Roman" w:eastAsia="Times New Roman" w:hAnsi="Times New Roman" w:cs="Times New Roman"/>
          <w:b/>
          <w:sz w:val="24"/>
          <w:szCs w:val="24"/>
          <w:vertAlign w:val="subscript"/>
        </w:rPr>
        <w:t>j</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sz w:val="24"/>
          <w:szCs w:val="24"/>
        </w:rPr>
        <w:t xml:space="preserve">– вероятность безотказной работы i-го последовательно соединённого элемента.  </w:t>
      </w:r>
    </w:p>
    <w:p w14:paraId="0A89BA0E" w14:textId="373C8F0D" w:rsidR="007851B7" w:rsidRPr="00DC0BEB" w:rsidRDefault="008F52D0" w:rsidP="00BA2FB9">
      <w:pPr>
        <w:tabs>
          <w:tab w:val="left" w:pos="709"/>
          <w:tab w:val="right" w:leader="dot" w:pos="11482"/>
        </w:tabs>
        <w:ind w:left="142"/>
        <w:jc w:val="both"/>
        <w:rPr>
          <w:rFonts w:ascii="Times New Roman" w:hAnsi="Times New Roman" w:cs="Times New Roman"/>
          <w:sz w:val="24"/>
          <w:szCs w:val="24"/>
          <w:highlight w:val="white"/>
        </w:rPr>
      </w:pPr>
      <w:r w:rsidRPr="00DC0BEB">
        <w:rPr>
          <w:rFonts w:ascii="Times New Roman" w:eastAsia="Times New Roman" w:hAnsi="Times New Roman" w:cs="Times New Roman"/>
          <w:i/>
          <w:sz w:val="24"/>
          <w:szCs w:val="24"/>
        </w:rPr>
        <w:t xml:space="preserve">2) Резервированные </w:t>
      </w:r>
      <w:r w:rsidR="00465915">
        <w:rPr>
          <w:rFonts w:ascii="Times New Roman" w:eastAsia="Times New Roman" w:hAnsi="Times New Roman" w:cs="Times New Roman"/>
          <w:i/>
          <w:sz w:val="24"/>
          <w:szCs w:val="24"/>
        </w:rPr>
        <w:t>сист.</w:t>
      </w:r>
    </w:p>
    <w:p w14:paraId="60B34FE0" w14:textId="38AA6CA6"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Отказ такой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происходит только в том случае, когда откажут все элементы </w:t>
      </w:r>
      <w:del w:id="20" w:author="Вадим Стубеда" w:date="2020-03-19T00:39:00Z">
        <w:r w:rsidR="00465915" w:rsidDel="00BC5515">
          <w:rPr>
            <w:rFonts w:ascii="Times New Roman" w:eastAsia="Times New Roman" w:hAnsi="Times New Roman" w:cs="Times New Roman"/>
            <w:sz w:val="24"/>
            <w:szCs w:val="24"/>
          </w:rPr>
          <w:delText>сист.</w:delText>
        </w:r>
        <w:r w:rsidRPr="00DC0BEB" w:rsidDel="00BC5515">
          <w:rPr>
            <w:rFonts w:ascii="Times New Roman" w:eastAsia="Times New Roman" w:hAnsi="Times New Roman" w:cs="Times New Roman"/>
            <w:sz w:val="24"/>
            <w:szCs w:val="24"/>
          </w:rPr>
          <w:delText>.</w:delText>
        </w:r>
      </w:del>
      <w:ins w:id="21" w:author="Вадим Стубеда" w:date="2020-03-19T00:39:00Z">
        <w:r w:rsidR="00BC5515">
          <w:rPr>
            <w:rFonts w:ascii="Times New Roman" w:eastAsia="Times New Roman" w:hAnsi="Times New Roman" w:cs="Times New Roman"/>
            <w:sz w:val="24"/>
            <w:szCs w:val="24"/>
          </w:rPr>
          <w:t>сист.</w:t>
        </w:r>
      </w:ins>
    </w:p>
    <w:p w14:paraId="5A0C2555"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602A6866" wp14:editId="55F40199">
            <wp:extent cx="2744813" cy="2019557"/>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2744813" cy="2019557"/>
                    </a:xfrm>
                    <a:prstGeom prst="rect">
                      <a:avLst/>
                    </a:prstGeom>
                    <a:ln/>
                  </pic:spPr>
                </pic:pic>
              </a:graphicData>
            </a:graphic>
          </wp:inline>
        </w:drawing>
      </w:r>
    </w:p>
    <w:p w14:paraId="05D12CAD" w14:textId="0C961C5F" w:rsidR="007851B7" w:rsidRPr="00DC0BEB" w:rsidRDefault="008F52D0" w:rsidP="00BA2FB9">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2.10. Модель надежности параллельного соединения m элементов.</w:t>
      </w:r>
    </w:p>
    <w:p w14:paraId="44AB8DF0" w14:textId="0A45BE5F"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Вероятность безотказной работы равна:</w:t>
      </w:r>
    </w:p>
    <w:p w14:paraId="047106A9"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0CEE1DAE" wp14:editId="25F5608C">
            <wp:extent cx="2200825" cy="642938"/>
            <wp:effectExtent l="0" t="0" r="0" b="0"/>
            <wp:docPr id="9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2200825" cy="642938"/>
                    </a:xfrm>
                    <a:prstGeom prst="rect">
                      <a:avLst/>
                    </a:prstGeom>
                    <a:ln/>
                  </pic:spPr>
                </pic:pic>
              </a:graphicData>
            </a:graphic>
          </wp:inline>
        </w:drawing>
      </w:r>
    </w:p>
    <w:p w14:paraId="7F192608" w14:textId="35EAA7C4"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где </w:t>
      </w:r>
      <w:r w:rsidRPr="00DC0BEB">
        <w:rPr>
          <w:rFonts w:ascii="Times New Roman" w:eastAsia="Times New Roman" w:hAnsi="Times New Roman" w:cs="Times New Roman"/>
          <w:b/>
          <w:sz w:val="24"/>
          <w:szCs w:val="24"/>
        </w:rPr>
        <w:t>P</w:t>
      </w:r>
      <w:r w:rsidRPr="00DC0BEB">
        <w:rPr>
          <w:rFonts w:ascii="Times New Roman" w:eastAsia="Times New Roman" w:hAnsi="Times New Roman" w:cs="Times New Roman"/>
          <w:b/>
          <w:sz w:val="24"/>
          <w:szCs w:val="24"/>
          <w:vertAlign w:val="subscript"/>
        </w:rPr>
        <w:t>i</w:t>
      </w:r>
      <w:r w:rsidRPr="00DC0BEB">
        <w:rPr>
          <w:rFonts w:ascii="Times New Roman" w:eastAsia="Times New Roman" w:hAnsi="Times New Roman" w:cs="Times New Roman"/>
          <w:b/>
          <w:sz w:val="24"/>
          <w:szCs w:val="24"/>
        </w:rPr>
        <w:t>(t</w:t>
      </w:r>
      <w:r w:rsidRPr="00DC0BEB">
        <w:rPr>
          <w:rFonts w:ascii="Times New Roman" w:eastAsia="Times New Roman" w:hAnsi="Times New Roman" w:cs="Times New Roman"/>
          <w:b/>
          <w:sz w:val="24"/>
          <w:szCs w:val="24"/>
          <w:vertAlign w:val="subscript"/>
        </w:rPr>
        <w:t>j</w:t>
      </w:r>
      <w:r w:rsidRPr="00DC0BEB">
        <w:rPr>
          <w:rFonts w:ascii="Times New Roman" w:eastAsia="Times New Roman" w:hAnsi="Times New Roman" w:cs="Times New Roman"/>
          <w:b/>
          <w:sz w:val="24"/>
          <w:szCs w:val="24"/>
        </w:rPr>
        <w:t>)</w:t>
      </w:r>
      <w:r w:rsidRPr="00DC0BEB">
        <w:rPr>
          <w:rFonts w:ascii="Times New Roman" w:eastAsia="Times New Roman" w:hAnsi="Times New Roman" w:cs="Times New Roman"/>
          <w:sz w:val="24"/>
          <w:szCs w:val="24"/>
        </w:rPr>
        <w:t xml:space="preserve"> – вероятность безотказной работы i-го параллельно соединенного элемента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b/>
          <w:sz w:val="24"/>
          <w:szCs w:val="24"/>
        </w:rPr>
        <w:t>m</w:t>
      </w:r>
      <w:r w:rsidRPr="00DC0BEB">
        <w:rPr>
          <w:rFonts w:ascii="Times New Roman" w:eastAsia="Times New Roman" w:hAnsi="Times New Roman" w:cs="Times New Roman"/>
          <w:sz w:val="24"/>
          <w:szCs w:val="24"/>
        </w:rPr>
        <w:t xml:space="preserve"> – количество параллельно соединенных элементов.</w:t>
      </w:r>
    </w:p>
    <w:p w14:paraId="02D4FA4B"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5185A783" wp14:editId="0F781F77">
            <wp:extent cx="4602188" cy="530252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t="1037"/>
                    <a:stretch>
                      <a:fillRect/>
                    </a:stretch>
                  </pic:blipFill>
                  <pic:spPr>
                    <a:xfrm>
                      <a:off x="0" y="0"/>
                      <a:ext cx="4602188" cy="5302520"/>
                    </a:xfrm>
                    <a:prstGeom prst="rect">
                      <a:avLst/>
                    </a:prstGeom>
                    <a:ln/>
                  </pic:spPr>
                </pic:pic>
              </a:graphicData>
            </a:graphic>
          </wp:inline>
        </w:drawing>
      </w:r>
    </w:p>
    <w:p w14:paraId="3F92CC9D" w14:textId="59D9B21F"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shd w:val="clear" w:color="auto" w:fill="E6B8AF"/>
        </w:rPr>
      </w:pPr>
      <w:r w:rsidRPr="00DC0BEB">
        <w:rPr>
          <w:rFonts w:ascii="Times New Roman" w:eastAsia="Times New Roman" w:hAnsi="Times New Roman" w:cs="Times New Roman"/>
          <w:sz w:val="24"/>
          <w:szCs w:val="24"/>
          <w:shd w:val="clear" w:color="auto" w:fill="E6B8AF"/>
        </w:rPr>
        <w:t xml:space="preserve">Рис. 2.11. Схемы </w:t>
      </w:r>
      <w:r w:rsidR="00465915">
        <w:rPr>
          <w:rFonts w:ascii="Times New Roman" w:eastAsia="Times New Roman" w:hAnsi="Times New Roman" w:cs="Times New Roman"/>
          <w:sz w:val="24"/>
          <w:szCs w:val="24"/>
          <w:shd w:val="clear" w:color="auto" w:fill="E6B8AF"/>
        </w:rPr>
        <w:t>сист.</w:t>
      </w:r>
      <w:r w:rsidRPr="00DC0BEB">
        <w:rPr>
          <w:rFonts w:ascii="Times New Roman" w:eastAsia="Times New Roman" w:hAnsi="Times New Roman" w:cs="Times New Roman"/>
          <w:sz w:val="24"/>
          <w:szCs w:val="24"/>
          <w:shd w:val="clear" w:color="auto" w:fill="E6B8AF"/>
        </w:rPr>
        <w:t xml:space="preserve"> связи с использованием ИСЗ: а – схема </w:t>
      </w:r>
      <w:r w:rsidR="00465915">
        <w:rPr>
          <w:rFonts w:ascii="Times New Roman" w:eastAsia="Times New Roman" w:hAnsi="Times New Roman" w:cs="Times New Roman"/>
          <w:sz w:val="24"/>
          <w:szCs w:val="24"/>
          <w:shd w:val="clear" w:color="auto" w:fill="E6B8AF"/>
        </w:rPr>
        <w:t>сист.</w:t>
      </w:r>
      <w:r w:rsidRPr="00DC0BEB">
        <w:rPr>
          <w:rFonts w:ascii="Times New Roman" w:eastAsia="Times New Roman" w:hAnsi="Times New Roman" w:cs="Times New Roman"/>
          <w:sz w:val="24"/>
          <w:szCs w:val="24"/>
          <w:shd w:val="clear" w:color="auto" w:fill="E6B8AF"/>
        </w:rPr>
        <w:t xml:space="preserve"> с ИСЗ; б – модель надежности при частотном разделении каналов; </w:t>
      </w:r>
    </w:p>
    <w:p w14:paraId="7DC073CF"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shd w:val="clear" w:color="auto" w:fill="E6B8AF"/>
        </w:rPr>
      </w:pPr>
      <w:r w:rsidRPr="00DC0BEB">
        <w:rPr>
          <w:rFonts w:ascii="Times New Roman" w:eastAsia="Times New Roman" w:hAnsi="Times New Roman" w:cs="Times New Roman"/>
          <w:sz w:val="24"/>
          <w:szCs w:val="24"/>
          <w:shd w:val="clear" w:color="auto" w:fill="E6B8AF"/>
        </w:rPr>
        <w:t xml:space="preserve">в – модель надежности при временном разделении каналов; 1, 2- передатчики телевизионных программ; 3, 5 – антенные устройства; 4 – ИСЗ; </w:t>
      </w:r>
    </w:p>
    <w:p w14:paraId="2118394F" w14:textId="313549B1"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shd w:val="clear" w:color="auto" w:fill="E6B8AF"/>
        </w:rPr>
        <w:t>6, 7 - приемники телевизионных программ.</w:t>
      </w:r>
    </w:p>
    <w:p w14:paraId="395B4745" w14:textId="30882F6F"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22" w:name="_Toc35467801"/>
      <w:r w:rsidRPr="00DC0BEB">
        <w:rPr>
          <w:rFonts w:ascii="Times New Roman" w:hAnsi="Times New Roman" w:cs="Times New Roman"/>
          <w:b/>
          <w:color w:val="000000"/>
          <w:sz w:val="24"/>
          <w:szCs w:val="24"/>
        </w:rPr>
        <w:t>Связь эффективности и надежности компьютерных систем.</w:t>
      </w:r>
      <w:bookmarkEnd w:id="22"/>
    </w:p>
    <w:p w14:paraId="7DC9E50D" w14:textId="39241921" w:rsidR="007851B7" w:rsidRPr="00DC0BEB" w:rsidRDefault="008F52D0" w:rsidP="00DC0BEB">
      <w:pPr>
        <w:tabs>
          <w:tab w:val="left" w:pos="709"/>
          <w:tab w:val="right" w:leader="dot" w:pos="11482"/>
        </w:tabs>
        <w:spacing w:before="240" w:after="240" w:line="240" w:lineRule="auto"/>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 xml:space="preserve">Эффективностью </w:t>
      </w:r>
      <w:r w:rsidR="00465915">
        <w:rPr>
          <w:rFonts w:ascii="Times New Roman" w:eastAsia="Times New Roman" w:hAnsi="Times New Roman" w:cs="Times New Roman"/>
          <w:b/>
          <w:sz w:val="24"/>
          <w:szCs w:val="24"/>
        </w:rPr>
        <w:t>сист.</w:t>
      </w:r>
      <w:r w:rsidRPr="00DC0BEB">
        <w:rPr>
          <w:rFonts w:ascii="Times New Roman" w:eastAsia="Times New Roman" w:hAnsi="Times New Roman" w:cs="Times New Roman"/>
          <w:sz w:val="24"/>
          <w:szCs w:val="24"/>
        </w:rPr>
        <w:t xml:space="preserve"> </w:t>
      </w:r>
      <w:r w:rsidR="00465915">
        <w:rPr>
          <w:rFonts w:ascii="Times New Roman" w:eastAsia="Times New Roman" w:hAnsi="Times New Roman" w:cs="Times New Roman"/>
          <w:sz w:val="24"/>
          <w:szCs w:val="24"/>
          <w:lang w:val="ru-RU"/>
        </w:rPr>
        <w:t>-</w:t>
      </w:r>
      <w:r w:rsidRPr="00DC0BEB">
        <w:rPr>
          <w:rFonts w:ascii="Times New Roman" w:eastAsia="Times New Roman" w:hAnsi="Times New Roman" w:cs="Times New Roman"/>
          <w:sz w:val="24"/>
          <w:szCs w:val="24"/>
        </w:rPr>
        <w:t xml:space="preserve"> </w:t>
      </w:r>
      <w:r w:rsidR="00465915">
        <w:rPr>
          <w:rFonts w:ascii="Times New Roman" w:eastAsia="Times New Roman" w:hAnsi="Times New Roman" w:cs="Times New Roman"/>
          <w:sz w:val="24"/>
          <w:szCs w:val="24"/>
        </w:rPr>
        <w:t>св-во</w:t>
      </w:r>
      <w:r w:rsidRPr="00DC0BEB">
        <w:rPr>
          <w:rFonts w:ascii="Times New Roman" w:eastAsia="Times New Roman" w:hAnsi="Times New Roman" w:cs="Times New Roman"/>
          <w:sz w:val="24"/>
          <w:szCs w:val="24"/>
        </w:rPr>
        <w:t xml:space="preserve">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выдавать некоторый полезный результат (эффект) при ее использовании в соответствии с назначением.</w:t>
      </w:r>
    </w:p>
    <w:p w14:paraId="33A90A2A" w14:textId="6BC5DE21" w:rsidR="007851B7" w:rsidRPr="00DC0BEB" w:rsidRDefault="00465915" w:rsidP="00DC0BEB">
      <w:pPr>
        <w:tabs>
          <w:tab w:val="left" w:pos="709"/>
          <w:tab w:val="right" w:leader="dot" w:pos="11482"/>
        </w:tabs>
        <w:spacing w:before="240" w:after="240" w:line="24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Э</w:t>
      </w:r>
      <w:r w:rsidR="008F52D0" w:rsidRPr="00DC0BEB">
        <w:rPr>
          <w:rFonts w:ascii="Times New Roman" w:eastAsia="Times New Roman" w:hAnsi="Times New Roman" w:cs="Times New Roman"/>
          <w:sz w:val="24"/>
          <w:szCs w:val="24"/>
        </w:rPr>
        <w:t xml:space="preserve">ффективность </w:t>
      </w:r>
      <w:r>
        <w:rPr>
          <w:rFonts w:ascii="Times New Roman" w:eastAsia="Times New Roman" w:hAnsi="Times New Roman" w:cs="Times New Roman"/>
          <w:sz w:val="24"/>
          <w:szCs w:val="24"/>
        </w:rPr>
        <w:t>сист.</w:t>
      </w:r>
      <w:r w:rsidR="008F52D0" w:rsidRPr="00DC0BEB">
        <w:rPr>
          <w:rFonts w:ascii="Times New Roman" w:eastAsia="Times New Roman" w:hAnsi="Times New Roman" w:cs="Times New Roman"/>
          <w:sz w:val="24"/>
          <w:szCs w:val="24"/>
        </w:rPr>
        <w:t xml:space="preserve"> зависит:</w:t>
      </w:r>
    </w:p>
    <w:p w14:paraId="76F7ACCB" w14:textId="77777777" w:rsidR="007851B7" w:rsidRPr="00DC0BEB" w:rsidRDefault="008F52D0" w:rsidP="00FE6139">
      <w:pPr>
        <w:numPr>
          <w:ilvl w:val="0"/>
          <w:numId w:val="7"/>
        </w:numPr>
        <w:tabs>
          <w:tab w:val="left" w:pos="709"/>
          <w:tab w:val="right" w:leader="dot" w:pos="11482"/>
        </w:tabs>
        <w:spacing w:before="240" w:line="240" w:lineRule="auto"/>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надежности;</w:t>
      </w:r>
    </w:p>
    <w:p w14:paraId="16ACE926" w14:textId="77777777" w:rsidR="007851B7" w:rsidRPr="00DC0BEB" w:rsidRDefault="008F52D0" w:rsidP="00FE6139">
      <w:pPr>
        <w:numPr>
          <w:ilvl w:val="0"/>
          <w:numId w:val="7"/>
        </w:numPr>
        <w:tabs>
          <w:tab w:val="left" w:pos="709"/>
          <w:tab w:val="right" w:leader="dot" w:pos="11482"/>
        </w:tabs>
        <w:spacing w:line="240" w:lineRule="auto"/>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производительности;</w:t>
      </w:r>
    </w:p>
    <w:p w14:paraId="027924F5" w14:textId="77777777" w:rsidR="007851B7" w:rsidRPr="00DC0BEB" w:rsidRDefault="008F52D0" w:rsidP="00FE6139">
      <w:pPr>
        <w:numPr>
          <w:ilvl w:val="0"/>
          <w:numId w:val="7"/>
        </w:numPr>
        <w:tabs>
          <w:tab w:val="left" w:pos="709"/>
          <w:tab w:val="right" w:leader="dot" w:pos="11482"/>
        </w:tabs>
        <w:spacing w:line="240" w:lineRule="auto"/>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защищенности;</w:t>
      </w:r>
    </w:p>
    <w:p w14:paraId="7C8B8FC9" w14:textId="77777777" w:rsidR="007851B7" w:rsidRPr="00DC0BEB" w:rsidRDefault="008F52D0" w:rsidP="00FE6139">
      <w:pPr>
        <w:numPr>
          <w:ilvl w:val="0"/>
          <w:numId w:val="7"/>
        </w:numPr>
        <w:tabs>
          <w:tab w:val="left" w:pos="709"/>
          <w:tab w:val="right" w:leader="dot" w:pos="11482"/>
        </w:tabs>
        <w:spacing w:line="240" w:lineRule="auto"/>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точности;</w:t>
      </w:r>
    </w:p>
    <w:p w14:paraId="1118087D" w14:textId="77777777" w:rsidR="007851B7" w:rsidRPr="00DC0BEB" w:rsidRDefault="008F52D0" w:rsidP="00FE6139">
      <w:pPr>
        <w:numPr>
          <w:ilvl w:val="0"/>
          <w:numId w:val="7"/>
        </w:numPr>
        <w:tabs>
          <w:tab w:val="left" w:pos="709"/>
          <w:tab w:val="right" w:leader="dot" w:pos="11482"/>
        </w:tabs>
        <w:spacing w:line="240" w:lineRule="auto"/>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стоимости;</w:t>
      </w:r>
    </w:p>
    <w:p w14:paraId="620A4E31" w14:textId="77777777" w:rsidR="007851B7" w:rsidRPr="00DC0BEB" w:rsidRDefault="008F52D0" w:rsidP="00FE6139">
      <w:pPr>
        <w:numPr>
          <w:ilvl w:val="0"/>
          <w:numId w:val="7"/>
        </w:numPr>
        <w:tabs>
          <w:tab w:val="left" w:pos="709"/>
          <w:tab w:val="right" w:leader="dot" w:pos="11482"/>
        </w:tabs>
        <w:spacing w:after="240" w:line="240" w:lineRule="auto"/>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и т.д.</w:t>
      </w:r>
    </w:p>
    <w:p w14:paraId="4066A324" w14:textId="516D3681" w:rsidR="007851B7" w:rsidRPr="00DC0BEB" w:rsidRDefault="00F852B3" w:rsidP="00DC0BEB">
      <w:pPr>
        <w:tabs>
          <w:tab w:val="left" w:pos="709"/>
          <w:tab w:val="right" w:leader="dot" w:pos="11482"/>
        </w:tabs>
        <w:spacing w:before="240" w:after="240" w:line="24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Ч</w:t>
      </w:r>
      <w:r w:rsidR="008F52D0" w:rsidRPr="00DC0BEB">
        <w:rPr>
          <w:rFonts w:ascii="Times New Roman" w:eastAsia="Times New Roman" w:hAnsi="Times New Roman" w:cs="Times New Roman"/>
          <w:sz w:val="24"/>
          <w:szCs w:val="24"/>
        </w:rPr>
        <w:t xml:space="preserve">ем выше надежность </w:t>
      </w:r>
      <w:r w:rsidR="00465915">
        <w:rPr>
          <w:rFonts w:ascii="Times New Roman" w:eastAsia="Times New Roman" w:hAnsi="Times New Roman" w:cs="Times New Roman"/>
          <w:sz w:val="24"/>
          <w:szCs w:val="24"/>
        </w:rPr>
        <w:t>сист.</w:t>
      </w:r>
      <w:r w:rsidR="008F52D0" w:rsidRPr="00DC0B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тем выше и её эффективность, но</w:t>
      </w:r>
      <w:r w:rsidR="008F52D0" w:rsidRPr="00DC0BEB">
        <w:rPr>
          <w:rFonts w:ascii="Times New Roman" w:eastAsia="Times New Roman" w:hAnsi="Times New Roman" w:cs="Times New Roman"/>
          <w:sz w:val="24"/>
          <w:szCs w:val="24"/>
        </w:rPr>
        <w:t xml:space="preserve"> лишь до некоторого предел</w:t>
      </w:r>
      <w:r>
        <w:rPr>
          <w:rFonts w:ascii="Times New Roman" w:eastAsia="Times New Roman" w:hAnsi="Times New Roman" w:cs="Times New Roman"/>
          <w:sz w:val="24"/>
          <w:szCs w:val="24"/>
        </w:rPr>
        <w:t>а.</w:t>
      </w:r>
    </w:p>
    <w:p w14:paraId="3C8D60CA" w14:textId="77777777" w:rsidR="007851B7" w:rsidRPr="00DC0BEB" w:rsidRDefault="008F52D0" w:rsidP="00DC0BEB">
      <w:pPr>
        <w:tabs>
          <w:tab w:val="left" w:pos="709"/>
          <w:tab w:val="right" w:leader="dot" w:pos="11482"/>
        </w:tabs>
        <w:spacing w:before="240" w:after="240" w:line="240" w:lineRule="auto"/>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0E5BC7AA" wp14:editId="7A1D7FE7">
            <wp:extent cx="3219539" cy="786809"/>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3295194" cy="805298"/>
                    </a:xfrm>
                    <a:prstGeom prst="rect">
                      <a:avLst/>
                    </a:prstGeom>
                    <a:ln/>
                  </pic:spPr>
                </pic:pic>
              </a:graphicData>
            </a:graphic>
          </wp:inline>
        </w:drawing>
      </w:r>
    </w:p>
    <w:p w14:paraId="16C6EE84" w14:textId="77777777" w:rsidR="007851B7" w:rsidRPr="00DC0BEB" w:rsidRDefault="008F52D0" w:rsidP="00DC0BEB">
      <w:pPr>
        <w:tabs>
          <w:tab w:val="left" w:pos="709"/>
          <w:tab w:val="right" w:leader="dot" w:pos="11482"/>
        </w:tabs>
        <w:spacing w:before="240" w:after="240" w:line="240" w:lineRule="auto"/>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2.12. Графическое представление связи между эффективностью и надежностью</w:t>
      </w:r>
    </w:p>
    <w:p w14:paraId="1BB0C803" w14:textId="77777777" w:rsidR="007851B7" w:rsidRPr="00DC0BEB" w:rsidRDefault="008F52D0" w:rsidP="00DC0BEB">
      <w:pPr>
        <w:tabs>
          <w:tab w:val="left" w:pos="709"/>
          <w:tab w:val="right" w:leader="dot" w:pos="11482"/>
        </w:tabs>
        <w:spacing w:before="240" w:after="240" w:line="240" w:lineRule="auto"/>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Различают различные виды эффективности объектов (в том числе систем):</w:t>
      </w:r>
    </w:p>
    <w:p w14:paraId="67F5E27F" w14:textId="35C1AA28" w:rsidR="007851B7" w:rsidRPr="00DC0BEB" w:rsidRDefault="008F52D0" w:rsidP="00DC0BEB">
      <w:pPr>
        <w:tabs>
          <w:tab w:val="left" w:pos="709"/>
          <w:tab w:val="right" w:leader="dot" w:pos="11482"/>
        </w:tabs>
        <w:spacing w:before="240" w:after="240" w:line="240" w:lineRule="auto"/>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sz w:val="24"/>
          <w:szCs w:val="24"/>
        </w:rPr>
        <w:tab/>
      </w:r>
      <w:r w:rsidRPr="00DC0BEB">
        <w:rPr>
          <w:rFonts w:ascii="Times New Roman" w:eastAsia="Times New Roman" w:hAnsi="Times New Roman" w:cs="Times New Roman"/>
          <w:i/>
          <w:sz w:val="24"/>
          <w:szCs w:val="24"/>
        </w:rPr>
        <w:t>Эффект</w:t>
      </w:r>
      <w:r w:rsidR="00F852B3">
        <w:rPr>
          <w:rFonts w:ascii="Times New Roman" w:eastAsia="Times New Roman" w:hAnsi="Times New Roman" w:cs="Times New Roman"/>
          <w:i/>
          <w:sz w:val="24"/>
          <w:szCs w:val="24"/>
        </w:rPr>
        <w:t>ивность номинальная (идеальная)</w:t>
      </w:r>
      <w:r w:rsidRPr="00DC0BEB">
        <w:rPr>
          <w:rFonts w:ascii="Times New Roman" w:eastAsia="Times New Roman" w:hAnsi="Times New Roman" w:cs="Times New Roman"/>
          <w:sz w:val="24"/>
          <w:szCs w:val="24"/>
        </w:rPr>
        <w:t xml:space="preserve"> – эффективность объекта при безотказном его состоянии.</w:t>
      </w:r>
    </w:p>
    <w:p w14:paraId="5EFEFFF2" w14:textId="77777777" w:rsidR="007851B7" w:rsidRPr="00DC0BEB" w:rsidRDefault="008F52D0" w:rsidP="00DC0BEB">
      <w:pPr>
        <w:tabs>
          <w:tab w:val="left" w:pos="709"/>
          <w:tab w:val="right" w:leader="dot" w:pos="11482"/>
        </w:tabs>
        <w:spacing w:before="240" w:after="240" w:line="240" w:lineRule="auto"/>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sz w:val="24"/>
          <w:szCs w:val="24"/>
        </w:rPr>
        <w:tab/>
      </w:r>
      <w:r w:rsidRPr="00DC0BEB">
        <w:rPr>
          <w:rFonts w:ascii="Times New Roman" w:eastAsia="Times New Roman" w:hAnsi="Times New Roman" w:cs="Times New Roman"/>
          <w:i/>
          <w:sz w:val="24"/>
          <w:szCs w:val="24"/>
        </w:rPr>
        <w:t>Эффективность реальная</w:t>
      </w:r>
      <w:r w:rsidRPr="00DC0BEB">
        <w:rPr>
          <w:rFonts w:ascii="Times New Roman" w:eastAsia="Times New Roman" w:hAnsi="Times New Roman" w:cs="Times New Roman"/>
          <w:sz w:val="24"/>
          <w:szCs w:val="24"/>
        </w:rPr>
        <w:t xml:space="preserve"> – эффективность реального объекта, не обладающего идеальной надежностью.</w:t>
      </w:r>
    </w:p>
    <w:p w14:paraId="77ADD0A3" w14:textId="77777777" w:rsidR="007851B7" w:rsidRPr="00DC0BEB" w:rsidRDefault="008F52D0" w:rsidP="00DC0BEB">
      <w:pPr>
        <w:tabs>
          <w:tab w:val="left" w:pos="709"/>
          <w:tab w:val="right" w:leader="dot" w:pos="11482"/>
        </w:tabs>
        <w:spacing w:before="240" w:after="160" w:line="240" w:lineRule="auto"/>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sz w:val="24"/>
          <w:szCs w:val="24"/>
        </w:rPr>
        <w:tab/>
      </w:r>
      <w:r w:rsidRPr="00DC0BEB">
        <w:rPr>
          <w:rFonts w:ascii="Times New Roman" w:eastAsia="Times New Roman" w:hAnsi="Times New Roman" w:cs="Times New Roman"/>
          <w:i/>
          <w:sz w:val="24"/>
          <w:szCs w:val="24"/>
        </w:rPr>
        <w:t>Эффективность техническая</w:t>
      </w:r>
      <w:r w:rsidRPr="00DC0BEB">
        <w:rPr>
          <w:rFonts w:ascii="Times New Roman" w:eastAsia="Times New Roman" w:hAnsi="Times New Roman" w:cs="Times New Roman"/>
          <w:sz w:val="24"/>
          <w:szCs w:val="24"/>
        </w:rPr>
        <w:t xml:space="preserve"> – технический эффект, полученный при использовании объекта (количество переданной информации, снижение затрат времени и т.д.);</w:t>
      </w:r>
    </w:p>
    <w:p w14:paraId="6229E25E" w14:textId="77777777" w:rsidR="007851B7" w:rsidRPr="00DC0BEB" w:rsidRDefault="008F52D0" w:rsidP="00DC0BEB">
      <w:pPr>
        <w:tabs>
          <w:tab w:val="left" w:pos="709"/>
          <w:tab w:val="right" w:leader="dot" w:pos="11482"/>
        </w:tabs>
        <w:spacing w:before="240" w:after="160" w:line="240" w:lineRule="auto"/>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sz w:val="24"/>
          <w:szCs w:val="24"/>
        </w:rPr>
        <w:tab/>
      </w:r>
      <w:r w:rsidRPr="00DC0BEB">
        <w:rPr>
          <w:rFonts w:ascii="Times New Roman" w:eastAsia="Times New Roman" w:hAnsi="Times New Roman" w:cs="Times New Roman"/>
          <w:i/>
          <w:sz w:val="24"/>
          <w:szCs w:val="24"/>
        </w:rPr>
        <w:t>Эффективность экономическая</w:t>
      </w:r>
      <w:r w:rsidRPr="00DC0BEB">
        <w:rPr>
          <w:rFonts w:ascii="Times New Roman" w:eastAsia="Times New Roman" w:hAnsi="Times New Roman" w:cs="Times New Roman"/>
          <w:sz w:val="24"/>
          <w:szCs w:val="24"/>
        </w:rPr>
        <w:t xml:space="preserve"> – степень выгодности экономических затрат при использовании объекта.</w:t>
      </w:r>
    </w:p>
    <w:p w14:paraId="73643F5B" w14:textId="69D45744" w:rsidR="007851B7" w:rsidRPr="00DC0BEB" w:rsidRDefault="008F52D0" w:rsidP="00DC0BEB">
      <w:pPr>
        <w:tabs>
          <w:tab w:val="left" w:pos="709"/>
          <w:tab w:val="right" w:leader="dot" w:pos="11482"/>
        </w:tabs>
        <w:spacing w:before="240" w:after="240" w:line="240" w:lineRule="auto"/>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Показатели надежности </w:t>
      </w:r>
      <w:r w:rsidR="00465915">
        <w:rPr>
          <w:rFonts w:ascii="Times New Roman" w:eastAsia="Times New Roman" w:hAnsi="Times New Roman" w:cs="Times New Roman"/>
          <w:sz w:val="24"/>
          <w:szCs w:val="24"/>
        </w:rPr>
        <w:t>сист</w:t>
      </w:r>
      <w:del w:id="23" w:author="Вадим Стубеда" w:date="2020-03-19T00:39:00Z">
        <w:r w:rsidR="00465915" w:rsidDel="00BC5515">
          <w:rPr>
            <w:rFonts w:ascii="Times New Roman" w:eastAsia="Times New Roman" w:hAnsi="Times New Roman" w:cs="Times New Roman"/>
            <w:sz w:val="24"/>
            <w:szCs w:val="24"/>
          </w:rPr>
          <w:delText>.</w:delText>
        </w:r>
      </w:del>
      <w:ins w:id="24" w:author="Вадим Стубеда" w:date="2020-03-19T00:39:00Z">
        <w:r w:rsidR="00BC5515">
          <w:rPr>
            <w:rFonts w:ascii="Times New Roman" w:eastAsia="Times New Roman" w:hAnsi="Times New Roman" w:cs="Times New Roman"/>
            <w:sz w:val="24"/>
            <w:szCs w:val="24"/>
          </w:rPr>
          <w:t>,</w:t>
        </w:r>
      </w:ins>
      <w:r w:rsidRPr="00DC0BEB">
        <w:rPr>
          <w:rFonts w:ascii="Times New Roman" w:eastAsia="Times New Roman" w:hAnsi="Times New Roman" w:cs="Times New Roman"/>
          <w:sz w:val="24"/>
          <w:szCs w:val="24"/>
        </w:rPr>
        <w:t xml:space="preserve"> или элементов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учитываются при вычислении значени</w:t>
      </w:r>
      <w:r w:rsidR="00373B2D">
        <w:rPr>
          <w:rFonts w:ascii="Times New Roman" w:eastAsia="Times New Roman" w:hAnsi="Times New Roman" w:cs="Times New Roman"/>
          <w:sz w:val="24"/>
          <w:szCs w:val="24"/>
        </w:rPr>
        <w:t>й показателя эффективностью</w:t>
      </w:r>
      <w:r w:rsidR="00373B2D">
        <w:rPr>
          <w:rFonts w:ascii="Times New Roman" w:eastAsia="Times New Roman" w:hAnsi="Times New Roman" w:cs="Times New Roman"/>
          <w:sz w:val="24"/>
          <w:szCs w:val="24"/>
          <w:lang w:val="ru-RU"/>
        </w:rPr>
        <w:t xml:space="preserve">. </w:t>
      </w:r>
      <w:r w:rsidRPr="00DC0BEB">
        <w:rPr>
          <w:rFonts w:ascii="Times New Roman" w:eastAsia="Times New Roman" w:hAnsi="Times New Roman" w:cs="Times New Roman"/>
          <w:sz w:val="24"/>
          <w:szCs w:val="24"/>
        </w:rPr>
        <w:t>В общем, удается отследить снижение эффективности из-за её недостаточной надежности, при этом вычисляется идеальное значение эффективности (</w:t>
      </w:r>
      <w:r w:rsidRPr="00DC0BEB">
        <w:rPr>
          <w:rFonts w:ascii="Times New Roman" w:eastAsia="Times New Roman" w:hAnsi="Times New Roman" w:cs="Times New Roman"/>
          <w:b/>
          <w:sz w:val="24"/>
          <w:szCs w:val="24"/>
        </w:rPr>
        <w:t>Эи</w:t>
      </w:r>
      <w:r w:rsidRPr="00DC0BEB">
        <w:rPr>
          <w:rFonts w:ascii="Times New Roman" w:eastAsia="Times New Roman" w:hAnsi="Times New Roman" w:cs="Times New Roman"/>
          <w:sz w:val="24"/>
          <w:szCs w:val="24"/>
        </w:rPr>
        <w:t xml:space="preserve">) при абсолютной надежности </w:t>
      </w:r>
      <w:r w:rsidR="00465915">
        <w:rPr>
          <w:rFonts w:ascii="Times New Roman" w:eastAsia="Times New Roman" w:hAnsi="Times New Roman" w:cs="Times New Roman"/>
          <w:sz w:val="24"/>
          <w:szCs w:val="24"/>
        </w:rPr>
        <w:t>сист</w:t>
      </w:r>
      <w:del w:id="25" w:author="Вадим Стубеда" w:date="2020-03-19T00:39:00Z">
        <w:r w:rsidR="00465915" w:rsidDel="00BC5515">
          <w:rPr>
            <w:rFonts w:ascii="Times New Roman" w:eastAsia="Times New Roman" w:hAnsi="Times New Roman" w:cs="Times New Roman"/>
            <w:sz w:val="24"/>
            <w:szCs w:val="24"/>
          </w:rPr>
          <w:delText>.</w:delText>
        </w:r>
      </w:del>
      <w:ins w:id="26" w:author="Вадим Стубеда" w:date="2020-03-19T00:39:00Z">
        <w:r w:rsidR="00BC5515">
          <w:rPr>
            <w:rFonts w:ascii="Times New Roman" w:eastAsia="Times New Roman" w:hAnsi="Times New Roman" w:cs="Times New Roman"/>
            <w:sz w:val="24"/>
            <w:szCs w:val="24"/>
          </w:rPr>
          <w:t>,</w:t>
        </w:r>
      </w:ins>
      <w:r w:rsidRPr="00DC0BEB">
        <w:rPr>
          <w:rFonts w:ascii="Times New Roman" w:eastAsia="Times New Roman" w:hAnsi="Times New Roman" w:cs="Times New Roman"/>
          <w:sz w:val="24"/>
          <w:szCs w:val="24"/>
        </w:rPr>
        <w:t xml:space="preserve"> и некоторое «реальное» значение (</w:t>
      </w:r>
      <w:r w:rsidRPr="00DC0BEB">
        <w:rPr>
          <w:rFonts w:ascii="Times New Roman" w:eastAsia="Times New Roman" w:hAnsi="Times New Roman" w:cs="Times New Roman"/>
          <w:b/>
          <w:sz w:val="24"/>
          <w:szCs w:val="24"/>
        </w:rPr>
        <w:t>Эр</w:t>
      </w:r>
      <w:r w:rsidRPr="00DC0BEB">
        <w:rPr>
          <w:rFonts w:ascii="Times New Roman" w:eastAsia="Times New Roman" w:hAnsi="Times New Roman" w:cs="Times New Roman"/>
          <w:sz w:val="24"/>
          <w:szCs w:val="24"/>
        </w:rPr>
        <w:t xml:space="preserve">), учитывающее фактическую надежность </w:t>
      </w:r>
      <w:r w:rsidR="00373B2D">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w:t>
      </w:r>
    </w:p>
    <w:p w14:paraId="67DF8E34" w14:textId="08D3E919" w:rsidR="007851B7" w:rsidRPr="00DC0BEB" w:rsidRDefault="008F52D0" w:rsidP="00DC0BEB">
      <w:pPr>
        <w:tabs>
          <w:tab w:val="left" w:pos="709"/>
          <w:tab w:val="right" w:leader="dot" w:pos="11482"/>
        </w:tabs>
        <w:spacing w:before="240" w:after="240" w:line="240" w:lineRule="auto"/>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Снижение эффективности из-за недостаточной надежности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характеризуют следующие выражения:</w:t>
      </w:r>
    </w:p>
    <w:p w14:paraId="065F3C62" w14:textId="16BFB481" w:rsidR="007851B7" w:rsidRPr="00DC0BEB" w:rsidRDefault="008F52D0" w:rsidP="00DC0BEB">
      <w:pPr>
        <w:tabs>
          <w:tab w:val="left" w:pos="709"/>
          <w:tab w:val="right" w:leader="dot" w:pos="11482"/>
        </w:tabs>
        <w:spacing w:before="240" w:after="240" w:line="240" w:lineRule="auto"/>
        <w:ind w:left="142"/>
        <w:jc w:val="center"/>
        <w:rPr>
          <w:rFonts w:ascii="Times New Roman" w:eastAsia="Times New Roman" w:hAnsi="Times New Roman" w:cs="Times New Roman"/>
          <w:b/>
          <w:sz w:val="24"/>
          <w:szCs w:val="24"/>
        </w:rPr>
      </w:pPr>
      <w:r w:rsidRPr="00DC0BEB">
        <w:rPr>
          <w:rFonts w:ascii="Times New Roman" w:eastAsia="Gungsuh" w:hAnsi="Times New Roman" w:cs="Times New Roman"/>
          <w:b/>
          <w:sz w:val="24"/>
          <w:szCs w:val="24"/>
        </w:rPr>
        <w:t>∆Э = Эи – Эр;</w:t>
      </w:r>
    </w:p>
    <w:p w14:paraId="7367007B" w14:textId="77777777" w:rsidR="007851B7" w:rsidRPr="00DC0BEB" w:rsidRDefault="008F52D0" w:rsidP="00DC0BEB">
      <w:pPr>
        <w:tabs>
          <w:tab w:val="left" w:pos="709"/>
          <w:tab w:val="right" w:leader="dot" w:pos="11482"/>
        </w:tabs>
        <w:spacing w:before="240" w:after="240" w:line="240" w:lineRule="auto"/>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При оценке эффективности целесообразно выделять дискретные состояния, в которых может находиться система. Тогда значение показателя эффективности вычисляется по формуле, схожей с формулой математического ожидания:</w:t>
      </w:r>
    </w:p>
    <w:p w14:paraId="518A6811" w14:textId="77777777" w:rsidR="007851B7" w:rsidRPr="00DC0BEB" w:rsidRDefault="008F52D0" w:rsidP="00DC0BEB">
      <w:pPr>
        <w:tabs>
          <w:tab w:val="left" w:pos="709"/>
          <w:tab w:val="right" w:leader="dot" w:pos="11482"/>
        </w:tabs>
        <w:spacing w:before="240" w:after="240" w:line="240" w:lineRule="auto"/>
        <w:ind w:left="142"/>
        <w:jc w:val="center"/>
        <w:rPr>
          <w:rFonts w:ascii="Times New Roman" w:eastAsia="Times New Roman" w:hAnsi="Times New Roman" w:cs="Times New Roman"/>
          <w:b/>
          <w:sz w:val="24"/>
          <w:szCs w:val="24"/>
        </w:rPr>
      </w:pPr>
      <w:r w:rsidRPr="00DC0BEB">
        <w:rPr>
          <w:rFonts w:ascii="Times New Roman" w:eastAsia="Gungsuh" w:hAnsi="Times New Roman" w:cs="Times New Roman"/>
          <w:b/>
          <w:sz w:val="24"/>
          <w:szCs w:val="24"/>
        </w:rPr>
        <w:t xml:space="preserve">Э = ∑(Эj ∙ Рj) ,j </w:t>
      </w:r>
      <w:r w:rsidRPr="00DC0BEB">
        <w:rPr>
          <w:rFonts w:ascii="Cambria Math" w:eastAsia="Gungsuh" w:hAnsi="Cambria Math" w:cs="Cambria Math"/>
          <w:b/>
          <w:sz w:val="24"/>
          <w:szCs w:val="24"/>
        </w:rPr>
        <w:t>∈</w:t>
      </w:r>
      <w:r w:rsidRPr="00DC0BEB">
        <w:rPr>
          <w:rFonts w:ascii="Times New Roman" w:eastAsia="Gungsuh" w:hAnsi="Times New Roman" w:cs="Times New Roman"/>
          <w:b/>
          <w:sz w:val="24"/>
          <w:szCs w:val="24"/>
        </w:rPr>
        <w:t xml:space="preserve"> G</w:t>
      </w:r>
    </w:p>
    <w:p w14:paraId="45C737E8" w14:textId="77777777" w:rsidR="007851B7" w:rsidRPr="00DC0BEB" w:rsidRDefault="008F52D0" w:rsidP="00DC0BEB">
      <w:pPr>
        <w:tabs>
          <w:tab w:val="left" w:pos="709"/>
          <w:tab w:val="right" w:leader="dot" w:pos="11482"/>
        </w:tabs>
        <w:spacing w:before="240" w:after="240" w:line="240" w:lineRule="auto"/>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где:</w:t>
      </w:r>
    </w:p>
    <w:p w14:paraId="06B8900F" w14:textId="18DC4420" w:rsidR="007851B7" w:rsidRPr="00DC0BEB" w:rsidRDefault="008F52D0" w:rsidP="00DC0BEB">
      <w:pPr>
        <w:tabs>
          <w:tab w:val="left" w:pos="709"/>
          <w:tab w:val="right" w:leader="dot" w:pos="11482"/>
        </w:tabs>
        <w:spacing w:before="240" w:after="240" w:line="240" w:lineRule="auto"/>
        <w:ind w:left="142"/>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G</w:t>
      </w:r>
      <w:r w:rsidRPr="00DC0BEB">
        <w:rPr>
          <w:rFonts w:ascii="Times New Roman" w:eastAsia="Times New Roman" w:hAnsi="Times New Roman" w:cs="Times New Roman"/>
          <w:sz w:val="24"/>
          <w:szCs w:val="24"/>
        </w:rPr>
        <w:t xml:space="preserve"> – множество состояний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w:t>
      </w:r>
    </w:p>
    <w:p w14:paraId="717B3B94" w14:textId="6887FCD2" w:rsidR="007851B7" w:rsidRPr="00DC0BEB" w:rsidRDefault="008F52D0" w:rsidP="00DC0BEB">
      <w:pPr>
        <w:tabs>
          <w:tab w:val="left" w:pos="709"/>
          <w:tab w:val="right" w:leader="dot" w:pos="11482"/>
        </w:tabs>
        <w:spacing w:before="240" w:after="240" w:line="240" w:lineRule="auto"/>
        <w:ind w:left="142"/>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Эj</w:t>
      </w:r>
      <w:r w:rsidRPr="00DC0BEB">
        <w:rPr>
          <w:rFonts w:ascii="Times New Roman" w:eastAsia="Times New Roman" w:hAnsi="Times New Roman" w:cs="Times New Roman"/>
          <w:sz w:val="24"/>
          <w:szCs w:val="24"/>
        </w:rPr>
        <w:t xml:space="preserve"> – условный показатель эффективности при нахождении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в j-ом состоянии;</w:t>
      </w:r>
    </w:p>
    <w:p w14:paraId="342D90B3" w14:textId="7BF302E2" w:rsidR="00373B2D" w:rsidRPr="00373B2D" w:rsidRDefault="008F52D0" w:rsidP="00447101">
      <w:pPr>
        <w:tabs>
          <w:tab w:val="left" w:pos="709"/>
          <w:tab w:val="right" w:leader="dot" w:pos="11482"/>
        </w:tabs>
        <w:spacing w:before="240" w:after="240" w:line="240" w:lineRule="auto"/>
        <w:ind w:left="142"/>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Pj</w:t>
      </w:r>
      <w:r w:rsidRPr="00DC0BEB">
        <w:rPr>
          <w:rFonts w:ascii="Times New Roman" w:eastAsia="Times New Roman" w:hAnsi="Times New Roman" w:cs="Times New Roman"/>
          <w:sz w:val="24"/>
          <w:szCs w:val="24"/>
        </w:rPr>
        <w:t xml:space="preserve"> – вероятность пребывания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в j-ом состоянии.</w:t>
      </w:r>
    </w:p>
    <w:p w14:paraId="490CB438" w14:textId="7D05DF17" w:rsidR="007851B7" w:rsidRPr="00DC0BEB" w:rsidRDefault="008F52D0" w:rsidP="00FE6139">
      <w:pPr>
        <w:pStyle w:val="3"/>
        <w:numPr>
          <w:ilvl w:val="0"/>
          <w:numId w:val="8"/>
        </w:numPr>
        <w:tabs>
          <w:tab w:val="left" w:pos="709"/>
          <w:tab w:val="right" w:leader="dot" w:pos="11482"/>
        </w:tabs>
        <w:ind w:left="142" w:right="-1" w:firstLine="0"/>
        <w:rPr>
          <w:rFonts w:ascii="Times New Roman" w:eastAsia="Times New Roman" w:hAnsi="Times New Roman" w:cs="Times New Roman"/>
          <w:sz w:val="24"/>
          <w:szCs w:val="24"/>
        </w:rPr>
      </w:pPr>
      <w:bookmarkStart w:id="27" w:name="_Toc35467802"/>
      <w:r w:rsidRPr="00DC0BEB">
        <w:rPr>
          <w:rFonts w:ascii="Times New Roman" w:hAnsi="Times New Roman" w:cs="Times New Roman"/>
          <w:b/>
          <w:color w:val="000000"/>
          <w:sz w:val="24"/>
          <w:szCs w:val="24"/>
        </w:rPr>
        <w:t>Понятие требований к системам и ПО. Характеристики для оценки отдельных требований по ISO/IEC/IEEE 29148:2011.</w:t>
      </w:r>
      <w:bookmarkEnd w:id="27"/>
    </w:p>
    <w:p w14:paraId="076AACAD" w14:textId="5928DAD7" w:rsidR="007851B7" w:rsidRPr="00E72A30"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72A30">
        <w:rPr>
          <w:rFonts w:ascii="Times New Roman" w:eastAsia="Times New Roman" w:hAnsi="Times New Roman" w:cs="Times New Roman"/>
          <w:b/>
          <w:sz w:val="24"/>
          <w:szCs w:val="24"/>
        </w:rPr>
        <w:t>Спецификация</w:t>
      </w:r>
      <w:r w:rsidRPr="00E72A30">
        <w:rPr>
          <w:rFonts w:ascii="Times New Roman" w:eastAsia="Times New Roman" w:hAnsi="Times New Roman" w:cs="Times New Roman"/>
          <w:sz w:val="24"/>
          <w:szCs w:val="24"/>
        </w:rPr>
        <w:t xml:space="preserve"> </w:t>
      </w:r>
      <w:r w:rsidR="00447101" w:rsidRPr="00E72A30">
        <w:rPr>
          <w:rFonts w:ascii="Times New Roman" w:eastAsia="Times New Roman" w:hAnsi="Times New Roman" w:cs="Times New Roman"/>
          <w:sz w:val="24"/>
          <w:szCs w:val="24"/>
          <w:lang w:val="ru-RU"/>
        </w:rPr>
        <w:t xml:space="preserve">– </w:t>
      </w:r>
      <w:r w:rsidRPr="00E72A30">
        <w:rPr>
          <w:rFonts w:ascii="Times New Roman" w:eastAsia="Times New Roman" w:hAnsi="Times New Roman" w:cs="Times New Roman"/>
          <w:sz w:val="24"/>
          <w:szCs w:val="24"/>
        </w:rPr>
        <w:t>формализованное представление требований, предъявляемых к программе, которые должны быть удовлетворены при ее разработке, а также описание условий и эффекта действий без указания способа их достижения.</w:t>
      </w:r>
    </w:p>
    <w:p w14:paraId="1CDD7F79" w14:textId="51AF7059" w:rsidR="007851B7" w:rsidRPr="00E72A30" w:rsidRDefault="008F52D0" w:rsidP="00DC0BEB">
      <w:pPr>
        <w:tabs>
          <w:tab w:val="left" w:pos="709"/>
          <w:tab w:val="right" w:leader="dot" w:pos="11482"/>
        </w:tabs>
        <w:ind w:left="142"/>
        <w:rPr>
          <w:rFonts w:ascii="Times New Roman" w:eastAsia="Times New Roman" w:hAnsi="Times New Roman" w:cs="Times New Roman"/>
          <w:sz w:val="24"/>
          <w:szCs w:val="24"/>
        </w:rPr>
      </w:pPr>
      <w:r w:rsidRPr="00E72A30">
        <w:rPr>
          <w:rFonts w:ascii="Times New Roman" w:eastAsia="Times New Roman" w:hAnsi="Times New Roman" w:cs="Times New Roman"/>
          <w:sz w:val="24"/>
          <w:szCs w:val="24"/>
        </w:rPr>
        <w:t>Спецификация требований к ПО не должна содержать</w:t>
      </w:r>
      <w:r w:rsidR="00C227F4" w:rsidRPr="00E72A30">
        <w:rPr>
          <w:rFonts w:ascii="Times New Roman" w:eastAsia="Times New Roman" w:hAnsi="Times New Roman" w:cs="Times New Roman"/>
          <w:sz w:val="24"/>
          <w:szCs w:val="24"/>
          <w:lang w:val="ru-RU"/>
        </w:rPr>
        <w:t xml:space="preserve"> следующих требований</w:t>
      </w:r>
      <w:r w:rsidRPr="00E72A30">
        <w:rPr>
          <w:rFonts w:ascii="Times New Roman" w:eastAsia="Times New Roman" w:hAnsi="Times New Roman" w:cs="Times New Roman"/>
          <w:sz w:val="24"/>
          <w:szCs w:val="24"/>
        </w:rPr>
        <w:t>:</w:t>
      </w:r>
    </w:p>
    <w:p w14:paraId="786FFAE7" w14:textId="7CAA53C8" w:rsidR="007851B7" w:rsidRPr="00E72A30" w:rsidRDefault="00C227F4" w:rsidP="00FE6139">
      <w:pPr>
        <w:pStyle w:val="af9"/>
        <w:numPr>
          <w:ilvl w:val="0"/>
          <w:numId w:val="13"/>
        </w:numPr>
        <w:tabs>
          <w:tab w:val="left" w:pos="709"/>
          <w:tab w:val="right" w:leader="dot" w:pos="11482"/>
        </w:tabs>
        <w:rPr>
          <w:rFonts w:ascii="Times New Roman" w:eastAsia="Times New Roman" w:hAnsi="Times New Roman" w:cs="Times New Roman"/>
          <w:sz w:val="24"/>
          <w:szCs w:val="24"/>
        </w:rPr>
      </w:pPr>
      <w:r w:rsidRPr="00E72A30">
        <w:rPr>
          <w:rFonts w:ascii="Times New Roman" w:eastAsia="Times New Roman" w:hAnsi="Times New Roman" w:cs="Times New Roman"/>
          <w:sz w:val="24"/>
          <w:szCs w:val="24"/>
          <w:lang w:val="ru-RU"/>
        </w:rPr>
        <w:t xml:space="preserve">К </w:t>
      </w:r>
      <w:r w:rsidR="008F52D0" w:rsidRPr="00E72A30">
        <w:rPr>
          <w:rFonts w:ascii="Times New Roman" w:eastAsia="Times New Roman" w:hAnsi="Times New Roman" w:cs="Times New Roman"/>
          <w:sz w:val="24"/>
          <w:szCs w:val="24"/>
        </w:rPr>
        <w:t>процессу разработки;</w:t>
      </w:r>
    </w:p>
    <w:p w14:paraId="7AF967BA" w14:textId="2C0E78D3" w:rsidR="007851B7" w:rsidRPr="00E72A30" w:rsidRDefault="00C227F4" w:rsidP="00FE6139">
      <w:pPr>
        <w:pStyle w:val="af9"/>
        <w:numPr>
          <w:ilvl w:val="0"/>
          <w:numId w:val="13"/>
        </w:numPr>
        <w:tabs>
          <w:tab w:val="left" w:pos="709"/>
          <w:tab w:val="right" w:leader="dot" w:pos="11482"/>
        </w:tabs>
        <w:rPr>
          <w:rFonts w:ascii="Times New Roman" w:eastAsia="Times New Roman" w:hAnsi="Times New Roman" w:cs="Times New Roman"/>
          <w:sz w:val="24"/>
          <w:szCs w:val="24"/>
        </w:rPr>
      </w:pPr>
      <w:r w:rsidRPr="00E72A30">
        <w:rPr>
          <w:rFonts w:ascii="Times New Roman" w:eastAsia="Times New Roman" w:hAnsi="Times New Roman" w:cs="Times New Roman"/>
          <w:sz w:val="24"/>
          <w:szCs w:val="24"/>
          <w:lang w:val="ru-RU"/>
        </w:rPr>
        <w:t>К</w:t>
      </w:r>
      <w:r w:rsidR="008F52D0" w:rsidRPr="00E72A30">
        <w:rPr>
          <w:rFonts w:ascii="Times New Roman" w:eastAsia="Times New Roman" w:hAnsi="Times New Roman" w:cs="Times New Roman"/>
          <w:sz w:val="24"/>
          <w:szCs w:val="24"/>
        </w:rPr>
        <w:t xml:space="preserve"> проекту.</w:t>
      </w:r>
    </w:p>
    <w:p w14:paraId="7717D741" w14:textId="7D87AC59" w:rsidR="007851B7" w:rsidRPr="00E72A30" w:rsidRDefault="008F52D0" w:rsidP="003447DE">
      <w:pPr>
        <w:tabs>
          <w:tab w:val="left" w:pos="709"/>
          <w:tab w:val="right" w:leader="dot" w:pos="11482"/>
        </w:tabs>
        <w:ind w:left="142"/>
        <w:jc w:val="both"/>
        <w:rPr>
          <w:rFonts w:ascii="Times New Roman" w:eastAsia="Times New Roman" w:hAnsi="Times New Roman" w:cs="Times New Roman"/>
          <w:sz w:val="24"/>
          <w:szCs w:val="24"/>
        </w:rPr>
      </w:pPr>
      <w:r w:rsidRPr="00E72A30">
        <w:rPr>
          <w:rFonts w:ascii="Times New Roman" w:eastAsia="Times New Roman" w:hAnsi="Times New Roman" w:cs="Times New Roman"/>
          <w:sz w:val="24"/>
          <w:szCs w:val="24"/>
        </w:rPr>
        <w:t>О</w:t>
      </w:r>
      <w:r w:rsidR="00C227F4" w:rsidRPr="00E72A30">
        <w:rPr>
          <w:rFonts w:ascii="Times New Roman" w:eastAsia="Times New Roman" w:hAnsi="Times New Roman" w:cs="Times New Roman"/>
          <w:sz w:val="24"/>
          <w:szCs w:val="24"/>
        </w:rPr>
        <w:t>дна из главных причин низкого качества,</w:t>
      </w:r>
      <w:r w:rsidRPr="00E72A30">
        <w:rPr>
          <w:rFonts w:ascii="Times New Roman" w:eastAsia="Times New Roman" w:hAnsi="Times New Roman" w:cs="Times New Roman"/>
          <w:sz w:val="24"/>
          <w:szCs w:val="24"/>
        </w:rPr>
        <w:t xml:space="preserve"> разрабатываемого ПО </w:t>
      </w:r>
      <w:r w:rsidR="00C227F4" w:rsidRPr="00E72A30">
        <w:rPr>
          <w:rFonts w:ascii="Times New Roman" w:eastAsia="Times New Roman" w:hAnsi="Times New Roman" w:cs="Times New Roman"/>
          <w:sz w:val="24"/>
          <w:szCs w:val="24"/>
          <w:lang w:val="ru-RU"/>
        </w:rPr>
        <w:t xml:space="preserve">– </w:t>
      </w:r>
      <w:r w:rsidRPr="00E72A30">
        <w:rPr>
          <w:rFonts w:ascii="Times New Roman" w:eastAsia="Times New Roman" w:hAnsi="Times New Roman" w:cs="Times New Roman"/>
          <w:sz w:val="24"/>
          <w:szCs w:val="24"/>
        </w:rPr>
        <w:t>недостаточная детализация спецификации и ее низкая формализация. В общем случае ПО создается на основании требований из собственного видения продукта заказчиком. Очевидной причиной возможных ошибок, заложенных в спецификации, является недостаточная работа разработчика с заказчиком.</w:t>
      </w:r>
    </w:p>
    <w:p w14:paraId="58EBC62C" w14:textId="3FED723D" w:rsidR="003447DE" w:rsidRPr="00E72A30" w:rsidRDefault="003447DE" w:rsidP="003447DE">
      <w:pPr>
        <w:tabs>
          <w:tab w:val="left" w:pos="709"/>
          <w:tab w:val="right" w:leader="dot" w:pos="11482"/>
        </w:tabs>
        <w:ind w:left="142"/>
        <w:jc w:val="both"/>
        <w:rPr>
          <w:rFonts w:ascii="Times New Roman" w:eastAsia="Times New Roman" w:hAnsi="Times New Roman" w:cs="Times New Roman"/>
          <w:sz w:val="24"/>
          <w:szCs w:val="24"/>
          <w:lang w:val="ru-RU"/>
        </w:rPr>
      </w:pPr>
      <w:r w:rsidRPr="00E72A30">
        <w:rPr>
          <w:rFonts w:ascii="Times New Roman" w:eastAsia="Times New Roman" w:hAnsi="Times New Roman" w:cs="Times New Roman"/>
          <w:sz w:val="24"/>
          <w:szCs w:val="24"/>
          <w:lang w:val="ru-RU"/>
        </w:rPr>
        <w:t>Параметры определений спецификации требований:</w:t>
      </w:r>
    </w:p>
    <w:p w14:paraId="55E167D4" w14:textId="04CA5944" w:rsidR="007851B7" w:rsidRPr="00E72A30" w:rsidRDefault="008F52D0" w:rsidP="00DC0BEB">
      <w:pPr>
        <w:tabs>
          <w:tab w:val="left" w:pos="709"/>
          <w:tab w:val="right" w:leader="dot" w:pos="11482"/>
        </w:tabs>
        <w:ind w:left="142"/>
        <w:rPr>
          <w:rFonts w:ascii="Times New Roman" w:eastAsia="Times New Roman" w:hAnsi="Times New Roman" w:cs="Times New Roman"/>
          <w:sz w:val="24"/>
          <w:szCs w:val="24"/>
        </w:rPr>
      </w:pPr>
      <w:r w:rsidRPr="00E72A30">
        <w:rPr>
          <w:rFonts w:ascii="Times New Roman" w:eastAsia="Times New Roman" w:hAnsi="Times New Roman" w:cs="Times New Roman"/>
          <w:b/>
          <w:sz w:val="24"/>
          <w:szCs w:val="24"/>
        </w:rPr>
        <w:t>Необходимость</w:t>
      </w:r>
      <w:r w:rsidRPr="00E72A30">
        <w:rPr>
          <w:rFonts w:ascii="Times New Roman" w:eastAsia="Times New Roman" w:hAnsi="Times New Roman" w:cs="Times New Roman"/>
          <w:sz w:val="24"/>
          <w:szCs w:val="24"/>
        </w:rPr>
        <w:t xml:space="preserve"> - </w:t>
      </w:r>
      <w:r w:rsidR="003447DE" w:rsidRPr="00E72A30">
        <w:rPr>
          <w:rFonts w:ascii="Times New Roman" w:eastAsia="Times New Roman" w:hAnsi="Times New Roman" w:cs="Times New Roman"/>
          <w:sz w:val="24"/>
          <w:szCs w:val="24"/>
        </w:rPr>
        <w:t>требование определяе</w:t>
      </w:r>
      <w:r w:rsidRPr="00E72A30">
        <w:rPr>
          <w:rFonts w:ascii="Times New Roman" w:eastAsia="Times New Roman" w:hAnsi="Times New Roman" w:cs="Times New Roman"/>
          <w:sz w:val="24"/>
          <w:szCs w:val="24"/>
        </w:rPr>
        <w:t>т существенную способность, характеристику, ограничения или показатель качества.</w:t>
      </w:r>
    </w:p>
    <w:p w14:paraId="4B65B683" w14:textId="0E2E45AA" w:rsidR="007851B7" w:rsidRPr="00E72A30" w:rsidRDefault="008F52D0" w:rsidP="003447DE">
      <w:pPr>
        <w:tabs>
          <w:tab w:val="left" w:pos="709"/>
          <w:tab w:val="right" w:leader="dot" w:pos="11482"/>
        </w:tabs>
        <w:ind w:left="142"/>
        <w:rPr>
          <w:rFonts w:ascii="Times New Roman" w:eastAsia="Times New Roman" w:hAnsi="Times New Roman" w:cs="Times New Roman"/>
          <w:sz w:val="24"/>
          <w:szCs w:val="24"/>
        </w:rPr>
      </w:pPr>
      <w:r w:rsidRPr="00E72A30">
        <w:rPr>
          <w:rFonts w:ascii="Times New Roman" w:eastAsia="Times New Roman" w:hAnsi="Times New Roman" w:cs="Times New Roman"/>
          <w:b/>
          <w:sz w:val="24"/>
          <w:szCs w:val="24"/>
        </w:rPr>
        <w:t>Свобода реализаций</w:t>
      </w:r>
      <w:r w:rsidRPr="00E72A30">
        <w:rPr>
          <w:rFonts w:ascii="Times New Roman" w:eastAsia="Times New Roman" w:hAnsi="Times New Roman" w:cs="Times New Roman"/>
          <w:sz w:val="24"/>
          <w:szCs w:val="24"/>
        </w:rPr>
        <w:t xml:space="preserve"> - требование должно быть независимым</w:t>
      </w:r>
      <w:r w:rsidR="003447DE" w:rsidRPr="00E72A30">
        <w:rPr>
          <w:rFonts w:ascii="Times New Roman" w:eastAsia="Times New Roman" w:hAnsi="Times New Roman" w:cs="Times New Roman"/>
          <w:sz w:val="24"/>
          <w:szCs w:val="24"/>
          <w:lang w:val="ru-RU"/>
        </w:rPr>
        <w:t>,</w:t>
      </w:r>
      <w:r w:rsidRPr="00E72A30">
        <w:rPr>
          <w:rFonts w:ascii="Times New Roman" w:eastAsia="Times New Roman" w:hAnsi="Times New Roman" w:cs="Times New Roman"/>
          <w:sz w:val="24"/>
          <w:szCs w:val="24"/>
        </w:rPr>
        <w:t xml:space="preserve"> от его реализации и оно определяет, что требуется, но не как это требование должно быть реализовано.</w:t>
      </w:r>
    </w:p>
    <w:p w14:paraId="5DF570A8" w14:textId="61CF2D7D" w:rsidR="007851B7" w:rsidRPr="00E72A30" w:rsidRDefault="008F52D0" w:rsidP="00DC0BEB">
      <w:pPr>
        <w:tabs>
          <w:tab w:val="left" w:pos="709"/>
          <w:tab w:val="right" w:leader="dot" w:pos="11482"/>
        </w:tabs>
        <w:ind w:left="142"/>
        <w:rPr>
          <w:rFonts w:ascii="Times New Roman" w:eastAsia="Times New Roman" w:hAnsi="Times New Roman" w:cs="Times New Roman"/>
          <w:sz w:val="24"/>
          <w:szCs w:val="24"/>
        </w:rPr>
      </w:pPr>
      <w:r w:rsidRPr="00E72A30">
        <w:rPr>
          <w:rFonts w:ascii="Times New Roman" w:eastAsia="Times New Roman" w:hAnsi="Times New Roman" w:cs="Times New Roman"/>
          <w:b/>
          <w:sz w:val="24"/>
          <w:szCs w:val="24"/>
        </w:rPr>
        <w:t>Однозначность</w:t>
      </w:r>
      <w:r w:rsidRPr="00E72A30">
        <w:rPr>
          <w:rFonts w:ascii="Times New Roman" w:eastAsia="Times New Roman" w:hAnsi="Times New Roman" w:cs="Times New Roman"/>
          <w:sz w:val="24"/>
          <w:szCs w:val="24"/>
        </w:rPr>
        <w:t xml:space="preserve"> - требование устанавливается таким образом, чтобы оно могло быть интерпретировано только одним способом и сформулировано просто и понятно. Его могут однозначно интерпретировать разработчик и заказчик. </w:t>
      </w:r>
    </w:p>
    <w:p w14:paraId="269AB6EF" w14:textId="7B28E10B" w:rsidR="007851B7" w:rsidRPr="00E72A30" w:rsidRDefault="008F52D0" w:rsidP="003447DE">
      <w:pPr>
        <w:tabs>
          <w:tab w:val="left" w:pos="709"/>
          <w:tab w:val="right" w:leader="dot" w:pos="11482"/>
        </w:tabs>
        <w:ind w:left="142"/>
        <w:rPr>
          <w:rFonts w:ascii="Times New Roman" w:eastAsia="Times New Roman" w:hAnsi="Times New Roman" w:cs="Times New Roman"/>
          <w:sz w:val="24"/>
          <w:szCs w:val="24"/>
        </w:rPr>
      </w:pPr>
      <w:r w:rsidRPr="00E72A30">
        <w:rPr>
          <w:rFonts w:ascii="Times New Roman" w:eastAsia="Times New Roman" w:hAnsi="Times New Roman" w:cs="Times New Roman"/>
          <w:b/>
          <w:sz w:val="24"/>
          <w:szCs w:val="24"/>
        </w:rPr>
        <w:t>Непротиворечивость требований</w:t>
      </w:r>
      <w:r w:rsidRPr="00E72A30">
        <w:rPr>
          <w:rFonts w:ascii="Times New Roman" w:eastAsia="Times New Roman" w:hAnsi="Times New Roman" w:cs="Times New Roman"/>
          <w:sz w:val="24"/>
          <w:szCs w:val="24"/>
        </w:rPr>
        <w:t xml:space="preserve"> - спецификация требований к ПО непротиворечива тогда и только тогда, когда каждое заявленное требование не противоречит ни одному другому требованию.</w:t>
      </w:r>
    </w:p>
    <w:p w14:paraId="062C1BD7" w14:textId="4AF58202" w:rsidR="007851B7" w:rsidRPr="00E72A30" w:rsidRDefault="008F52D0" w:rsidP="003447DE">
      <w:pPr>
        <w:tabs>
          <w:tab w:val="left" w:pos="709"/>
          <w:tab w:val="right" w:leader="dot" w:pos="11482"/>
        </w:tabs>
        <w:ind w:left="142"/>
        <w:rPr>
          <w:rFonts w:ascii="Times New Roman" w:eastAsia="Times New Roman" w:hAnsi="Times New Roman" w:cs="Times New Roman"/>
          <w:sz w:val="24"/>
          <w:szCs w:val="24"/>
        </w:rPr>
      </w:pPr>
      <w:r w:rsidRPr="00E72A30">
        <w:rPr>
          <w:rFonts w:ascii="Times New Roman" w:eastAsia="Times New Roman" w:hAnsi="Times New Roman" w:cs="Times New Roman"/>
          <w:b/>
          <w:sz w:val="24"/>
          <w:szCs w:val="24"/>
        </w:rPr>
        <w:t>Полнота</w:t>
      </w:r>
      <w:r w:rsidRPr="00E72A30">
        <w:rPr>
          <w:rFonts w:ascii="Times New Roman" w:eastAsia="Times New Roman" w:hAnsi="Times New Roman" w:cs="Times New Roman"/>
          <w:sz w:val="24"/>
          <w:szCs w:val="24"/>
        </w:rPr>
        <w:t xml:space="preserve"> - требование определено достаточно полно, если оно не нуждается в дальнейшем пояснении. </w:t>
      </w:r>
    </w:p>
    <w:p w14:paraId="32BB99BE" w14:textId="6999824D" w:rsidR="007851B7" w:rsidRPr="00E72A30" w:rsidRDefault="008F52D0" w:rsidP="00E72A30">
      <w:pPr>
        <w:tabs>
          <w:tab w:val="left" w:pos="709"/>
          <w:tab w:val="right" w:leader="dot" w:pos="11482"/>
        </w:tabs>
        <w:ind w:left="142"/>
        <w:rPr>
          <w:rFonts w:ascii="Times New Roman" w:eastAsia="Times New Roman" w:hAnsi="Times New Roman" w:cs="Times New Roman"/>
          <w:sz w:val="24"/>
          <w:szCs w:val="24"/>
        </w:rPr>
      </w:pPr>
      <w:r w:rsidRPr="00E72A30">
        <w:rPr>
          <w:rFonts w:ascii="Times New Roman" w:eastAsia="Times New Roman" w:hAnsi="Times New Roman" w:cs="Times New Roman"/>
          <w:b/>
          <w:sz w:val="24"/>
          <w:szCs w:val="24"/>
        </w:rPr>
        <w:t>Единичность</w:t>
      </w:r>
      <w:r w:rsidR="00E72A30" w:rsidRPr="00E72A30">
        <w:rPr>
          <w:rFonts w:ascii="Times New Roman" w:eastAsia="Times New Roman" w:hAnsi="Times New Roman" w:cs="Times New Roman"/>
          <w:b/>
          <w:sz w:val="24"/>
          <w:szCs w:val="24"/>
          <w:lang w:val="ru-RU"/>
        </w:rPr>
        <w:t xml:space="preserve"> (атомарность)</w:t>
      </w:r>
      <w:r w:rsidRPr="00E72A30">
        <w:rPr>
          <w:rFonts w:ascii="Times New Roman" w:eastAsia="Times New Roman" w:hAnsi="Times New Roman" w:cs="Times New Roman"/>
          <w:sz w:val="24"/>
          <w:szCs w:val="24"/>
        </w:rPr>
        <w:t xml:space="preserve"> - сформулированное требование должно включать только 1 требование.</w:t>
      </w:r>
    </w:p>
    <w:p w14:paraId="154F9579" w14:textId="2A80C987" w:rsidR="007851B7" w:rsidRPr="00E72A30" w:rsidRDefault="008F52D0" w:rsidP="00E72A30">
      <w:pPr>
        <w:tabs>
          <w:tab w:val="left" w:pos="709"/>
          <w:tab w:val="right" w:leader="dot" w:pos="11482"/>
        </w:tabs>
        <w:ind w:left="142"/>
        <w:rPr>
          <w:rFonts w:ascii="Times New Roman" w:eastAsia="Times New Roman" w:hAnsi="Times New Roman" w:cs="Times New Roman"/>
          <w:sz w:val="24"/>
          <w:szCs w:val="24"/>
        </w:rPr>
      </w:pPr>
      <w:r w:rsidRPr="00E72A30">
        <w:rPr>
          <w:rFonts w:ascii="Times New Roman" w:eastAsia="Times New Roman" w:hAnsi="Times New Roman" w:cs="Times New Roman"/>
          <w:b/>
          <w:sz w:val="24"/>
          <w:szCs w:val="24"/>
        </w:rPr>
        <w:t xml:space="preserve">Реализуемость </w:t>
      </w:r>
      <w:r w:rsidRPr="00E72A30">
        <w:rPr>
          <w:rFonts w:ascii="Times New Roman" w:eastAsia="Times New Roman" w:hAnsi="Times New Roman" w:cs="Times New Roman"/>
          <w:sz w:val="24"/>
          <w:szCs w:val="24"/>
        </w:rPr>
        <w:t xml:space="preserve">- требование реализуемо, если оно с применимым уровнем риска технически достижимо в условиях существующих систем </w:t>
      </w:r>
      <w:r w:rsidR="00E72A30" w:rsidRPr="00E72A30">
        <w:rPr>
          <w:rFonts w:ascii="Times New Roman" w:eastAsia="Times New Roman" w:hAnsi="Times New Roman" w:cs="Times New Roman"/>
          <w:sz w:val="24"/>
          <w:szCs w:val="24"/>
        </w:rPr>
        <w:t>ограничений (например</w:t>
      </w:r>
      <w:r w:rsidR="00E72A30" w:rsidRPr="00E72A30">
        <w:rPr>
          <w:rFonts w:ascii="Times New Roman" w:eastAsia="Times New Roman" w:hAnsi="Times New Roman" w:cs="Times New Roman"/>
          <w:sz w:val="24"/>
          <w:szCs w:val="24"/>
          <w:lang w:val="ru-RU"/>
        </w:rPr>
        <w:t>,</w:t>
      </w:r>
      <w:r w:rsidR="00E72A30" w:rsidRPr="00E72A30">
        <w:rPr>
          <w:rFonts w:ascii="Times New Roman" w:eastAsia="Times New Roman" w:hAnsi="Times New Roman" w:cs="Times New Roman"/>
          <w:sz w:val="24"/>
          <w:szCs w:val="24"/>
        </w:rPr>
        <w:t xml:space="preserve"> </w:t>
      </w:r>
      <w:r w:rsidRPr="00E72A30">
        <w:rPr>
          <w:rFonts w:ascii="Times New Roman" w:eastAsia="Times New Roman" w:hAnsi="Times New Roman" w:cs="Times New Roman"/>
          <w:sz w:val="24"/>
          <w:szCs w:val="24"/>
        </w:rPr>
        <w:t>ограничения по стоимости и срокам разработки).</w:t>
      </w:r>
    </w:p>
    <w:p w14:paraId="0CFD5D2B" w14:textId="4CFEAF6D" w:rsidR="007851B7" w:rsidRPr="00003CD1" w:rsidRDefault="008F52D0" w:rsidP="00003CD1">
      <w:pPr>
        <w:tabs>
          <w:tab w:val="left" w:pos="709"/>
          <w:tab w:val="right" w:leader="dot" w:pos="11482"/>
        </w:tabs>
        <w:ind w:left="142"/>
        <w:rPr>
          <w:rFonts w:ascii="Times New Roman" w:eastAsia="Times New Roman" w:hAnsi="Times New Roman" w:cs="Times New Roman"/>
          <w:sz w:val="24"/>
          <w:szCs w:val="24"/>
          <w:lang w:val="ru-RU"/>
        </w:rPr>
      </w:pPr>
      <w:r w:rsidRPr="00E72A30">
        <w:rPr>
          <w:rFonts w:ascii="Times New Roman" w:eastAsia="Times New Roman" w:hAnsi="Times New Roman" w:cs="Times New Roman"/>
          <w:b/>
          <w:sz w:val="24"/>
          <w:szCs w:val="24"/>
        </w:rPr>
        <w:t>Трассируемость</w:t>
      </w:r>
      <w:r w:rsidRPr="00E72A30">
        <w:rPr>
          <w:rFonts w:ascii="Times New Roman" w:eastAsia="Times New Roman" w:hAnsi="Times New Roman" w:cs="Times New Roman"/>
          <w:sz w:val="24"/>
          <w:szCs w:val="24"/>
        </w:rPr>
        <w:t xml:space="preserve"> </w:t>
      </w:r>
      <w:r w:rsidR="00E72A30">
        <w:rPr>
          <w:rFonts w:ascii="Times New Roman" w:eastAsia="Times New Roman" w:hAnsi="Times New Roman" w:cs="Times New Roman"/>
          <w:sz w:val="24"/>
          <w:szCs w:val="24"/>
          <w:lang w:val="ru-RU"/>
        </w:rPr>
        <w:t>-</w:t>
      </w:r>
      <w:r w:rsidRPr="00E72A30">
        <w:rPr>
          <w:rFonts w:ascii="Times New Roman" w:eastAsia="Times New Roman" w:hAnsi="Times New Roman" w:cs="Times New Roman"/>
          <w:sz w:val="24"/>
          <w:szCs w:val="24"/>
        </w:rPr>
        <w:t xml:space="preserve"> </w:t>
      </w:r>
      <w:r w:rsidR="00E72A30" w:rsidRPr="00E72A30">
        <w:rPr>
          <w:rFonts w:ascii="Times New Roman" w:eastAsia="Times New Roman" w:hAnsi="Times New Roman" w:cs="Times New Roman"/>
          <w:sz w:val="24"/>
          <w:szCs w:val="24"/>
        </w:rPr>
        <w:t xml:space="preserve">возможность </w:t>
      </w:r>
      <w:r w:rsidRPr="00E72A30">
        <w:rPr>
          <w:rFonts w:ascii="Times New Roman" w:eastAsia="Times New Roman" w:hAnsi="Times New Roman" w:cs="Times New Roman"/>
          <w:sz w:val="24"/>
          <w:szCs w:val="24"/>
        </w:rPr>
        <w:t xml:space="preserve">определить </w:t>
      </w:r>
      <w:r w:rsidR="00E72A30" w:rsidRPr="00E72A30">
        <w:rPr>
          <w:rFonts w:ascii="Times New Roman" w:eastAsia="Times New Roman" w:hAnsi="Times New Roman" w:cs="Times New Roman"/>
          <w:sz w:val="24"/>
          <w:szCs w:val="24"/>
        </w:rPr>
        <w:t>связь между данным требованием</w:t>
      </w:r>
      <w:r w:rsidR="00E72A30" w:rsidRPr="00E72A30">
        <w:rPr>
          <w:rFonts w:ascii="Times New Roman" w:eastAsia="Times New Roman" w:hAnsi="Times New Roman" w:cs="Times New Roman"/>
          <w:sz w:val="24"/>
          <w:szCs w:val="24"/>
          <w:lang w:val="ru-RU"/>
        </w:rPr>
        <w:t>,</w:t>
      </w:r>
      <w:r w:rsidRPr="00E72A30">
        <w:rPr>
          <w:rFonts w:ascii="Times New Roman" w:eastAsia="Times New Roman" w:hAnsi="Times New Roman" w:cs="Times New Roman"/>
          <w:sz w:val="24"/>
          <w:szCs w:val="24"/>
        </w:rPr>
        <w:t xml:space="preserve"> тр</w:t>
      </w:r>
      <w:r w:rsidR="00E72A30" w:rsidRPr="00E72A30">
        <w:rPr>
          <w:rFonts w:ascii="Times New Roman" w:eastAsia="Times New Roman" w:hAnsi="Times New Roman" w:cs="Times New Roman"/>
          <w:sz w:val="24"/>
          <w:szCs w:val="24"/>
        </w:rPr>
        <w:t>ебованиями вышестоящих в иерархи</w:t>
      </w:r>
      <w:r w:rsidRPr="00E72A30">
        <w:rPr>
          <w:rFonts w:ascii="Times New Roman" w:eastAsia="Times New Roman" w:hAnsi="Times New Roman" w:cs="Times New Roman"/>
          <w:sz w:val="24"/>
          <w:szCs w:val="24"/>
        </w:rPr>
        <w:t xml:space="preserve">и </w:t>
      </w:r>
      <w:r w:rsidR="00E72A30" w:rsidRPr="00E72A30">
        <w:rPr>
          <w:rFonts w:ascii="Times New Roman" w:eastAsia="Times New Roman" w:hAnsi="Times New Roman" w:cs="Times New Roman"/>
          <w:sz w:val="24"/>
          <w:szCs w:val="24"/>
          <w:lang w:val="ru-RU"/>
        </w:rPr>
        <w:t>и</w:t>
      </w:r>
      <w:r w:rsidR="00E72A30" w:rsidRPr="00E72A30">
        <w:rPr>
          <w:rFonts w:ascii="Times New Roman" w:eastAsia="Times New Roman" w:hAnsi="Times New Roman" w:cs="Times New Roman"/>
          <w:sz w:val="24"/>
          <w:szCs w:val="24"/>
        </w:rPr>
        <w:t xml:space="preserve"> </w:t>
      </w:r>
      <w:r w:rsidR="00E72A30" w:rsidRPr="00E72A30">
        <w:rPr>
          <w:rFonts w:ascii="Times New Roman" w:eastAsia="Times New Roman" w:hAnsi="Times New Roman" w:cs="Times New Roman"/>
          <w:sz w:val="24"/>
          <w:szCs w:val="24"/>
          <w:lang w:val="ru-RU"/>
        </w:rPr>
        <w:t>требованиями/</w:t>
      </w:r>
      <w:r w:rsidR="00E72A30" w:rsidRPr="00E72A30">
        <w:rPr>
          <w:rFonts w:ascii="Times New Roman" w:eastAsia="Times New Roman" w:hAnsi="Times New Roman" w:cs="Times New Roman"/>
          <w:sz w:val="24"/>
          <w:szCs w:val="24"/>
        </w:rPr>
        <w:t>потребностями конкретных заданных</w:t>
      </w:r>
      <w:r w:rsidRPr="00E72A30">
        <w:rPr>
          <w:rFonts w:ascii="Times New Roman" w:eastAsia="Times New Roman" w:hAnsi="Times New Roman" w:cs="Times New Roman"/>
          <w:sz w:val="24"/>
          <w:szCs w:val="24"/>
        </w:rPr>
        <w:t xml:space="preserve"> прав-дателей и др источников</w:t>
      </w:r>
      <w:r w:rsidR="00E72A30" w:rsidRPr="00E72A30">
        <w:rPr>
          <w:rFonts w:ascii="Times New Roman" w:eastAsia="Times New Roman" w:hAnsi="Times New Roman" w:cs="Times New Roman"/>
          <w:sz w:val="24"/>
          <w:szCs w:val="24"/>
          <w:lang w:val="ru-RU"/>
        </w:rPr>
        <w:t xml:space="preserve">/артефактов </w:t>
      </w:r>
      <w:r w:rsidRPr="00E72A30">
        <w:rPr>
          <w:rFonts w:ascii="Times New Roman" w:eastAsia="Times New Roman" w:hAnsi="Times New Roman" w:cs="Times New Roman"/>
          <w:sz w:val="24"/>
          <w:szCs w:val="24"/>
        </w:rPr>
        <w:t xml:space="preserve">(документов, модулей и </w:t>
      </w:r>
      <w:del w:id="28" w:author="Вадим Стубеда" w:date="2020-03-19T00:40:00Z">
        <w:r w:rsidRPr="00E72A30" w:rsidDel="00BC5515">
          <w:rPr>
            <w:rFonts w:ascii="Times New Roman" w:eastAsia="Times New Roman" w:hAnsi="Times New Roman" w:cs="Times New Roman"/>
            <w:sz w:val="24"/>
            <w:szCs w:val="24"/>
          </w:rPr>
          <w:delText>тд</w:delText>
        </w:r>
      </w:del>
      <w:ins w:id="29" w:author="Вадим Стубеда" w:date="2020-03-19T00:40:00Z">
        <w:r w:rsidR="00BC5515" w:rsidRPr="00E72A30">
          <w:rPr>
            <w:rFonts w:ascii="Times New Roman" w:eastAsia="Times New Roman" w:hAnsi="Times New Roman" w:cs="Times New Roman"/>
            <w:sz w:val="24"/>
            <w:szCs w:val="24"/>
          </w:rPr>
          <w:t>т.д.</w:t>
        </w:r>
      </w:ins>
      <w:r w:rsidRPr="00E72A30">
        <w:rPr>
          <w:rFonts w:ascii="Times New Roman" w:eastAsia="Times New Roman" w:hAnsi="Times New Roman" w:cs="Times New Roman"/>
          <w:sz w:val="24"/>
          <w:szCs w:val="24"/>
        </w:rPr>
        <w:t>)</w:t>
      </w:r>
      <w:r w:rsidR="00E72A30" w:rsidRPr="00E72A30">
        <w:rPr>
          <w:rFonts w:ascii="Times New Roman" w:eastAsia="Times New Roman" w:hAnsi="Times New Roman" w:cs="Times New Roman"/>
          <w:sz w:val="24"/>
          <w:szCs w:val="24"/>
          <w:lang w:val="ru-RU"/>
        </w:rPr>
        <w:t>. Например,</w:t>
      </w:r>
      <w:r w:rsidRPr="00E72A30">
        <w:rPr>
          <w:rFonts w:ascii="Times New Roman" w:eastAsia="Times New Roman" w:hAnsi="Times New Roman" w:cs="Times New Roman"/>
          <w:sz w:val="24"/>
          <w:szCs w:val="24"/>
        </w:rPr>
        <w:t xml:space="preserve"> должен быть обеспечен легкий доступ к каждому требованию из документации, создаваемой в процессе разработки продукта. Требование также должно позволить отследить связь между ним и требованиями в спецификации более низких уровней и другими результатами разработки. Для требований должны быть идентифицированы все </w:t>
      </w:r>
      <w:r w:rsidR="00E72A30" w:rsidRPr="00E72A30">
        <w:rPr>
          <w:rFonts w:ascii="Times New Roman" w:eastAsia="Times New Roman" w:hAnsi="Times New Roman" w:cs="Times New Roman"/>
          <w:sz w:val="24"/>
          <w:szCs w:val="24"/>
        </w:rPr>
        <w:t>родительско</w:t>
      </w:r>
      <w:r w:rsidRPr="00E72A30">
        <w:rPr>
          <w:rFonts w:ascii="Times New Roman" w:eastAsia="Times New Roman" w:hAnsi="Times New Roman" w:cs="Times New Roman"/>
          <w:sz w:val="24"/>
          <w:szCs w:val="24"/>
        </w:rPr>
        <w:t>-дочерние связи так, чтобы можно было отобразить требования от источника до его реализации.</w:t>
      </w:r>
      <w:r w:rsidRPr="00E72A30">
        <w:rPr>
          <w:rFonts w:ascii="Times New Roman" w:hAnsi="Times New Roman" w:cs="Times New Roman"/>
          <w:sz w:val="24"/>
          <w:szCs w:val="24"/>
        </w:rPr>
        <w:br/>
      </w:r>
      <w:r w:rsidRPr="00E72A30">
        <w:rPr>
          <w:rFonts w:ascii="Times New Roman" w:eastAsia="Times New Roman" w:hAnsi="Times New Roman" w:cs="Times New Roman"/>
          <w:b/>
          <w:sz w:val="24"/>
          <w:szCs w:val="24"/>
        </w:rPr>
        <w:t>Проверяемость (верефицируемость)</w:t>
      </w:r>
      <w:r w:rsidR="00E72A30" w:rsidRPr="00E72A30">
        <w:rPr>
          <w:rFonts w:ascii="Times New Roman" w:eastAsia="Times New Roman" w:hAnsi="Times New Roman" w:cs="Times New Roman"/>
          <w:sz w:val="24"/>
          <w:szCs w:val="24"/>
        </w:rPr>
        <w:t xml:space="preserve">- </w:t>
      </w:r>
      <w:r w:rsidRPr="00E72A30">
        <w:rPr>
          <w:rFonts w:ascii="Times New Roman" w:eastAsia="Times New Roman" w:hAnsi="Times New Roman" w:cs="Times New Roman"/>
          <w:sz w:val="24"/>
          <w:szCs w:val="24"/>
        </w:rPr>
        <w:t>требование проверяемо, если имеется возможность проверки ре</w:t>
      </w:r>
      <w:r w:rsidR="00E72A30" w:rsidRPr="00E72A30">
        <w:rPr>
          <w:rFonts w:ascii="Times New Roman" w:eastAsia="Times New Roman" w:hAnsi="Times New Roman" w:cs="Times New Roman"/>
          <w:sz w:val="24"/>
          <w:szCs w:val="24"/>
        </w:rPr>
        <w:t>ализации данного требования в сист.</w:t>
      </w:r>
      <w:r w:rsidRPr="00E72A30">
        <w:rPr>
          <w:rFonts w:ascii="Times New Roman" w:eastAsia="Times New Roman" w:hAnsi="Times New Roman" w:cs="Times New Roman"/>
          <w:sz w:val="24"/>
          <w:szCs w:val="24"/>
        </w:rPr>
        <w:t xml:space="preserve"> или ПС</w:t>
      </w:r>
      <w:r w:rsidR="00003CD1">
        <w:rPr>
          <w:rFonts w:ascii="Times New Roman" w:eastAsia="Times New Roman" w:hAnsi="Times New Roman" w:cs="Times New Roman"/>
          <w:sz w:val="24"/>
          <w:szCs w:val="24"/>
          <w:lang w:val="ru-RU"/>
        </w:rPr>
        <w:t>.</w:t>
      </w:r>
    </w:p>
    <w:p w14:paraId="6EEBEC4C" w14:textId="0E46BEFD"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30" w:name="_Toc35467803"/>
      <w:r w:rsidRPr="00DC0BEB">
        <w:rPr>
          <w:rFonts w:ascii="Times New Roman" w:hAnsi="Times New Roman" w:cs="Times New Roman"/>
          <w:b/>
          <w:color w:val="000000"/>
          <w:sz w:val="24"/>
          <w:szCs w:val="24"/>
        </w:rPr>
        <w:t>Характеристики для оценки наборов требований по ISO/IEC/IEEE 29148:2011. Атрибуты требований.</w:t>
      </w:r>
      <w:bookmarkEnd w:id="30"/>
    </w:p>
    <w:p w14:paraId="6BD509DB"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Полнота набора требований -</w:t>
      </w:r>
      <w:r w:rsidRPr="00DC0BEB">
        <w:rPr>
          <w:rFonts w:ascii="Times New Roman" w:eastAsia="Times New Roman" w:hAnsi="Times New Roman" w:cs="Times New Roman"/>
          <w:i/>
          <w:sz w:val="24"/>
          <w:szCs w:val="24"/>
        </w:rPr>
        <w:t xml:space="preserve"> </w:t>
      </w:r>
      <w:r w:rsidRPr="00DC0BEB">
        <w:rPr>
          <w:rFonts w:ascii="Times New Roman" w:eastAsia="Times New Roman" w:hAnsi="Times New Roman" w:cs="Times New Roman"/>
          <w:sz w:val="24"/>
          <w:szCs w:val="24"/>
        </w:rPr>
        <w:t>спецификация требований к ПО</w:t>
      </w:r>
      <w:r w:rsidRPr="00DC0BEB">
        <w:rPr>
          <w:rFonts w:ascii="Times New Roman" w:eastAsia="Times New Roman" w:hAnsi="Times New Roman" w:cs="Times New Roman"/>
          <w:i/>
          <w:sz w:val="24"/>
          <w:szCs w:val="24"/>
        </w:rPr>
        <w:t xml:space="preserve"> </w:t>
      </w:r>
      <w:r w:rsidRPr="00DC0BEB">
        <w:rPr>
          <w:rFonts w:ascii="Times New Roman" w:eastAsia="Times New Roman" w:hAnsi="Times New Roman" w:cs="Times New Roman"/>
          <w:sz w:val="24"/>
          <w:szCs w:val="24"/>
        </w:rPr>
        <w:t>является полной, когда она удовлетворяет следующим критериям.</w:t>
      </w:r>
    </w:p>
    <w:p w14:paraId="66E80646" w14:textId="1324CF45" w:rsidR="007851B7" w:rsidRPr="00DC0BEB" w:rsidRDefault="008F52D0" w:rsidP="00FE6139">
      <w:pPr>
        <w:numPr>
          <w:ilvl w:val="0"/>
          <w:numId w:val="10"/>
        </w:numPr>
        <w:tabs>
          <w:tab w:val="left" w:pos="709"/>
          <w:tab w:val="right" w:leader="dot" w:pos="11482"/>
        </w:tabs>
        <w:ind w:left="142"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Содержит все существенные требования, касающиеся функциональных возможностей, выполнения, ограничений проектирования, характеристик или внешних интерфейсов. В частности, любые внешние требования, накладываемые спецификацией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должны быть выявлены и рассмотрены.</w:t>
      </w:r>
    </w:p>
    <w:p w14:paraId="6E45A509" w14:textId="77777777" w:rsidR="007851B7" w:rsidRPr="00DC0BEB" w:rsidRDefault="008F52D0" w:rsidP="00FE6139">
      <w:pPr>
        <w:numPr>
          <w:ilvl w:val="0"/>
          <w:numId w:val="10"/>
        </w:numPr>
        <w:tabs>
          <w:tab w:val="left" w:pos="709"/>
          <w:tab w:val="right" w:leader="dot" w:pos="11482"/>
        </w:tabs>
        <w:ind w:left="142"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Содержит все реакции программного обеспечения на все возможные типы входных данных во всех возможных ситуациях. Важно определить реакции, как на допустимые значения данных, так и на недопустимые.</w:t>
      </w:r>
    </w:p>
    <w:p w14:paraId="00D942E9" w14:textId="401CF439" w:rsidR="007851B7" w:rsidRPr="00DC0BEB" w:rsidRDefault="008F52D0" w:rsidP="00FE6139">
      <w:pPr>
        <w:numPr>
          <w:ilvl w:val="0"/>
          <w:numId w:val="10"/>
        </w:numPr>
        <w:tabs>
          <w:tab w:val="left" w:pos="709"/>
          <w:tab w:val="right" w:leader="dot" w:pos="11482"/>
        </w:tabs>
        <w:ind w:left="142"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Содержит все подписи и ссылки на все рисунки, таблицы и </w:t>
      </w:r>
      <w:del w:id="31" w:author="Вадим Стубеда" w:date="2020-03-19T00:40:00Z">
        <w:r w:rsidRPr="00DC0BEB" w:rsidDel="00BC5515">
          <w:rPr>
            <w:rFonts w:ascii="Times New Roman" w:eastAsia="Times New Roman" w:hAnsi="Times New Roman" w:cs="Times New Roman"/>
            <w:sz w:val="24"/>
            <w:szCs w:val="24"/>
          </w:rPr>
          <w:delText>диаграммы</w:delText>
        </w:r>
      </w:del>
      <w:ins w:id="32" w:author="Вадим Стубеда" w:date="2020-03-19T00:40:00Z">
        <w:r w:rsidR="00BC5515" w:rsidRPr="00DC0BEB">
          <w:rPr>
            <w:rFonts w:ascii="Times New Roman" w:eastAsia="Times New Roman" w:hAnsi="Times New Roman" w:cs="Times New Roman"/>
            <w:sz w:val="24"/>
            <w:szCs w:val="24"/>
          </w:rPr>
          <w:t>диаграммы,</w:t>
        </w:r>
      </w:ins>
      <w:r w:rsidRPr="00DC0BEB">
        <w:rPr>
          <w:rFonts w:ascii="Times New Roman" w:eastAsia="Times New Roman" w:hAnsi="Times New Roman" w:cs="Times New Roman"/>
          <w:sz w:val="24"/>
          <w:szCs w:val="24"/>
        </w:rPr>
        <w:t xml:space="preserve"> и определение всех терминов и единиц измерения.</w:t>
      </w:r>
    </w:p>
    <w:p w14:paraId="29E882D8"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Непротиворечивость</w:t>
      </w:r>
      <w:r w:rsidRPr="00DC0BEB">
        <w:rPr>
          <w:rFonts w:ascii="Times New Roman" w:eastAsia="Times New Roman" w:hAnsi="Times New Roman" w:cs="Times New Roman"/>
          <w:sz w:val="24"/>
          <w:szCs w:val="24"/>
        </w:rPr>
        <w:t xml:space="preserve"> - Спецификация требований к ПО</w:t>
      </w:r>
      <w:r w:rsidRPr="00DC0BEB">
        <w:rPr>
          <w:rFonts w:ascii="Times New Roman" w:eastAsia="Times New Roman" w:hAnsi="Times New Roman" w:cs="Times New Roman"/>
          <w:i/>
          <w:sz w:val="24"/>
          <w:szCs w:val="24"/>
        </w:rPr>
        <w:t xml:space="preserve"> </w:t>
      </w:r>
      <w:r w:rsidRPr="00DC0BEB">
        <w:rPr>
          <w:rFonts w:ascii="Times New Roman" w:eastAsia="Times New Roman" w:hAnsi="Times New Roman" w:cs="Times New Roman"/>
          <w:sz w:val="24"/>
          <w:szCs w:val="24"/>
        </w:rPr>
        <w:t>непротиворечива тогда и только тогда, когда каждое заявленное требование не противоречит ни одному другому требованию.</w:t>
      </w:r>
    </w:p>
    <w:p w14:paraId="0D2DAECF" w14:textId="6EC5A685" w:rsidR="007851B7" w:rsidRPr="00DC0BEB" w:rsidRDefault="008F52D0" w:rsidP="00123213">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Возможность реал-ции при заданных средствах</w:t>
      </w:r>
      <w:r w:rsidRPr="00DC0BEB">
        <w:rPr>
          <w:rFonts w:ascii="Times New Roman" w:eastAsia="Times New Roman" w:hAnsi="Times New Roman" w:cs="Times New Roman"/>
          <w:sz w:val="24"/>
          <w:szCs w:val="24"/>
        </w:rPr>
        <w:t xml:space="preserve"> - при этом полный набор треб-ний, может быть реализован в условиях существования ЖЦ проекта.</w:t>
      </w:r>
    </w:p>
    <w:p w14:paraId="5D6CA058" w14:textId="7227222B" w:rsidR="007851B7" w:rsidRDefault="008F52D0" w:rsidP="00123213">
      <w:pPr>
        <w:tabs>
          <w:tab w:val="left" w:pos="709"/>
          <w:tab w:val="right" w:leader="dot" w:pos="11482"/>
        </w:tabs>
        <w:ind w:left="142"/>
        <w:rPr>
          <w:rFonts w:ascii="Times New Roman" w:eastAsia="Times New Roman" w:hAnsi="Times New Roman" w:cs="Times New Roman"/>
          <w:sz w:val="24"/>
          <w:szCs w:val="24"/>
          <w:lang w:val="ru-RU"/>
        </w:rPr>
      </w:pPr>
      <w:r w:rsidRPr="00DC0BEB">
        <w:rPr>
          <w:rFonts w:ascii="Times New Roman" w:eastAsia="Times New Roman" w:hAnsi="Times New Roman" w:cs="Times New Roman"/>
          <w:b/>
          <w:i/>
          <w:sz w:val="24"/>
          <w:szCs w:val="24"/>
        </w:rPr>
        <w:t xml:space="preserve">Ограниченность </w:t>
      </w:r>
      <w:r w:rsidRPr="00DC0BEB">
        <w:rPr>
          <w:rFonts w:ascii="Times New Roman" w:eastAsia="Times New Roman" w:hAnsi="Times New Roman" w:cs="Times New Roman"/>
          <w:sz w:val="24"/>
          <w:szCs w:val="24"/>
        </w:rPr>
        <w:t>- при этом набор требований содержит только требования, необходимые для удовлетворения потребностей пользователей и не содержит избыточности требований</w:t>
      </w:r>
      <w:r w:rsidR="00123213">
        <w:rPr>
          <w:rFonts w:ascii="Times New Roman" w:eastAsia="Times New Roman" w:hAnsi="Times New Roman" w:cs="Times New Roman"/>
          <w:sz w:val="24"/>
          <w:szCs w:val="24"/>
          <w:lang w:val="ru-RU"/>
        </w:rPr>
        <w:t>.</w:t>
      </w:r>
    </w:p>
    <w:p w14:paraId="6256C78D" w14:textId="77777777" w:rsidR="00123213" w:rsidRPr="00123213" w:rsidRDefault="00123213" w:rsidP="00123213">
      <w:pPr>
        <w:tabs>
          <w:tab w:val="left" w:pos="709"/>
          <w:tab w:val="right" w:leader="dot" w:pos="11482"/>
        </w:tabs>
        <w:ind w:left="142"/>
        <w:rPr>
          <w:rFonts w:ascii="Times New Roman" w:eastAsia="Times New Roman" w:hAnsi="Times New Roman" w:cs="Times New Roman"/>
          <w:sz w:val="24"/>
          <w:szCs w:val="24"/>
          <w:lang w:val="ru-RU"/>
        </w:rPr>
      </w:pPr>
    </w:p>
    <w:p w14:paraId="3EB3EC9C" w14:textId="397879A2"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Атрибут предназначен для поддержания анализа требований, при этом повышает понимание</w:t>
      </w:r>
      <w:r w:rsidR="00123213">
        <w:rPr>
          <w:rFonts w:ascii="Times New Roman" w:hAnsi="Times New Roman" w:cs="Times New Roman"/>
          <w:sz w:val="24"/>
          <w:szCs w:val="24"/>
        </w:rPr>
        <w:t xml:space="preserve"> требований и описательность требова</w:t>
      </w:r>
      <w:r w:rsidRPr="00DC0BEB">
        <w:rPr>
          <w:rFonts w:ascii="Times New Roman" w:hAnsi="Times New Roman" w:cs="Times New Roman"/>
          <w:sz w:val="24"/>
          <w:szCs w:val="24"/>
        </w:rPr>
        <w:t>ний</w:t>
      </w:r>
      <w:r w:rsidR="00123213">
        <w:rPr>
          <w:rFonts w:ascii="Times New Roman" w:hAnsi="Times New Roman" w:cs="Times New Roman"/>
          <w:sz w:val="24"/>
          <w:szCs w:val="24"/>
          <w:lang w:val="ru-RU"/>
        </w:rPr>
        <w:t>:</w:t>
      </w:r>
    </w:p>
    <w:p w14:paraId="17890281" w14:textId="4FFE321B" w:rsidR="007851B7" w:rsidRPr="00DC0BEB" w:rsidRDefault="008F52D0" w:rsidP="00FE6139">
      <w:pPr>
        <w:numPr>
          <w:ilvl w:val="0"/>
          <w:numId w:val="9"/>
        </w:numPr>
        <w:tabs>
          <w:tab w:val="left" w:pos="709"/>
          <w:tab w:val="right" w:leader="dot" w:pos="11482"/>
        </w:tabs>
        <w:ind w:left="142" w:firstLine="0"/>
        <w:rPr>
          <w:rFonts w:ascii="Times New Roman" w:hAnsi="Times New Roman" w:cs="Times New Roman"/>
          <w:sz w:val="24"/>
          <w:szCs w:val="24"/>
        </w:rPr>
      </w:pPr>
      <w:r w:rsidRPr="00DC0BEB">
        <w:rPr>
          <w:rFonts w:ascii="Times New Roman" w:hAnsi="Times New Roman" w:cs="Times New Roman"/>
          <w:sz w:val="24"/>
          <w:szCs w:val="24"/>
        </w:rPr>
        <w:t>Идентификация (</w:t>
      </w:r>
      <w:r w:rsidR="00575574">
        <w:rPr>
          <w:rFonts w:ascii="Times New Roman" w:hAnsi="Times New Roman" w:cs="Times New Roman"/>
          <w:sz w:val="24"/>
          <w:szCs w:val="24"/>
          <w:lang w:val="ru-RU"/>
        </w:rPr>
        <w:t xml:space="preserve">уникальность) </w:t>
      </w:r>
      <w:r w:rsidR="00575574" w:rsidRPr="00575574">
        <w:rPr>
          <w:rFonts w:ascii="Times New Roman" w:hAnsi="Times New Roman" w:cs="Times New Roman"/>
          <w:sz w:val="16"/>
          <w:szCs w:val="24"/>
          <w:lang w:val="ru-RU"/>
        </w:rPr>
        <w:t>(</w:t>
      </w:r>
      <w:r w:rsidRPr="00123213">
        <w:rPr>
          <w:rFonts w:ascii="Times New Roman" w:hAnsi="Times New Roman" w:cs="Times New Roman"/>
          <w:sz w:val="16"/>
          <w:szCs w:val="24"/>
        </w:rPr>
        <w:t>Уникальные идентификаторы помогают в транслировании требований. Однажды назначенный идентификатор никогда не изменяется, даже если само требование изменено. И не может повторно использоваться, даже если требование удалено</w:t>
      </w:r>
      <w:r w:rsidR="00575574">
        <w:rPr>
          <w:rFonts w:ascii="Times New Roman" w:hAnsi="Times New Roman" w:cs="Times New Roman"/>
          <w:sz w:val="16"/>
          <w:szCs w:val="24"/>
          <w:lang w:val="ru-RU"/>
        </w:rPr>
        <w:t>)</w:t>
      </w:r>
      <w:r w:rsidR="00575574" w:rsidRPr="00575574">
        <w:rPr>
          <w:rFonts w:ascii="Times New Roman" w:hAnsi="Times New Roman" w:cs="Times New Roman"/>
          <w:sz w:val="24"/>
          <w:szCs w:val="24"/>
          <w:lang w:val="ru-RU"/>
        </w:rPr>
        <w:t>;</w:t>
      </w:r>
    </w:p>
    <w:p w14:paraId="551BFF3C" w14:textId="53F42810" w:rsidR="007851B7" w:rsidRPr="00575574" w:rsidRDefault="008F52D0" w:rsidP="00FE6139">
      <w:pPr>
        <w:numPr>
          <w:ilvl w:val="0"/>
          <w:numId w:val="9"/>
        </w:numPr>
        <w:tabs>
          <w:tab w:val="left" w:pos="709"/>
          <w:tab w:val="right" w:leader="dot" w:pos="11482"/>
        </w:tabs>
        <w:ind w:left="142" w:firstLine="0"/>
        <w:rPr>
          <w:rFonts w:ascii="Times New Roman" w:hAnsi="Times New Roman" w:cs="Times New Roman"/>
          <w:sz w:val="16"/>
          <w:szCs w:val="24"/>
        </w:rPr>
      </w:pPr>
      <w:r w:rsidRPr="00DC0BEB">
        <w:rPr>
          <w:rFonts w:ascii="Times New Roman" w:hAnsi="Times New Roman" w:cs="Times New Roman"/>
          <w:sz w:val="24"/>
          <w:szCs w:val="24"/>
        </w:rPr>
        <w:t>Приоритет правообладателей</w:t>
      </w:r>
      <w:r w:rsidR="00575574">
        <w:rPr>
          <w:rFonts w:ascii="Times New Roman" w:hAnsi="Times New Roman" w:cs="Times New Roman"/>
          <w:sz w:val="24"/>
          <w:szCs w:val="24"/>
          <w:lang w:val="ru-RU"/>
        </w:rPr>
        <w:t xml:space="preserve"> </w:t>
      </w:r>
      <w:r w:rsidR="00575574" w:rsidRPr="00575574">
        <w:rPr>
          <w:rFonts w:ascii="Times New Roman" w:hAnsi="Times New Roman" w:cs="Times New Roman"/>
          <w:sz w:val="16"/>
          <w:szCs w:val="24"/>
          <w:lang w:val="ru-RU"/>
        </w:rPr>
        <w:t>(</w:t>
      </w:r>
      <w:r w:rsidRPr="00575574">
        <w:rPr>
          <w:rFonts w:ascii="Times New Roman" w:hAnsi="Times New Roman" w:cs="Times New Roman"/>
          <w:sz w:val="16"/>
          <w:szCs w:val="24"/>
        </w:rPr>
        <w:t>для каждого требования должен быть определен приоритет, который может быть установлен достижением консенсуса</w:t>
      </w:r>
      <w:r w:rsidR="00575574" w:rsidRPr="00575574">
        <w:rPr>
          <w:rFonts w:ascii="Times New Roman" w:hAnsi="Times New Roman" w:cs="Times New Roman"/>
          <w:sz w:val="16"/>
          <w:szCs w:val="24"/>
          <w:lang w:val="ru-RU"/>
        </w:rPr>
        <w:t>)</w:t>
      </w:r>
      <w:r w:rsidR="00575574">
        <w:rPr>
          <w:rFonts w:ascii="Times New Roman" w:hAnsi="Times New Roman" w:cs="Times New Roman"/>
          <w:sz w:val="24"/>
          <w:szCs w:val="24"/>
          <w:lang w:val="ru-RU"/>
        </w:rPr>
        <w:t>;</w:t>
      </w:r>
    </w:p>
    <w:p w14:paraId="2E1B84AD" w14:textId="6BDF9076" w:rsidR="007851B7" w:rsidRPr="00575574" w:rsidRDefault="008F52D0" w:rsidP="00FE6139">
      <w:pPr>
        <w:numPr>
          <w:ilvl w:val="0"/>
          <w:numId w:val="9"/>
        </w:numPr>
        <w:tabs>
          <w:tab w:val="left" w:pos="709"/>
          <w:tab w:val="right" w:leader="dot" w:pos="11482"/>
        </w:tabs>
        <w:ind w:left="142" w:firstLine="0"/>
        <w:rPr>
          <w:rFonts w:ascii="Times New Roman" w:hAnsi="Times New Roman" w:cs="Times New Roman"/>
          <w:sz w:val="16"/>
          <w:szCs w:val="24"/>
        </w:rPr>
      </w:pPr>
      <w:r w:rsidRPr="00DC0BEB">
        <w:rPr>
          <w:rFonts w:ascii="Times New Roman" w:hAnsi="Times New Roman" w:cs="Times New Roman"/>
          <w:sz w:val="24"/>
          <w:szCs w:val="24"/>
        </w:rPr>
        <w:t>Риск</w:t>
      </w:r>
      <w:r w:rsidR="00575574">
        <w:rPr>
          <w:rFonts w:ascii="Times New Roman" w:hAnsi="Times New Roman" w:cs="Times New Roman"/>
          <w:sz w:val="24"/>
          <w:szCs w:val="24"/>
          <w:lang w:val="ru-RU"/>
        </w:rPr>
        <w:t xml:space="preserve"> </w:t>
      </w:r>
      <w:r w:rsidRPr="00575574">
        <w:rPr>
          <w:rFonts w:ascii="Times New Roman" w:hAnsi="Times New Roman" w:cs="Times New Roman"/>
          <w:sz w:val="16"/>
          <w:szCs w:val="24"/>
        </w:rPr>
        <w:t>(для каждого треб-я должен быть определены р</w:t>
      </w:r>
      <w:r w:rsidR="00575574">
        <w:rPr>
          <w:rFonts w:ascii="Times New Roman" w:hAnsi="Times New Roman" w:cs="Times New Roman"/>
          <w:sz w:val="16"/>
          <w:szCs w:val="24"/>
        </w:rPr>
        <w:t>иски связанных с его реал-цией)</w:t>
      </w:r>
      <w:r w:rsidR="00575574" w:rsidRPr="00575574">
        <w:rPr>
          <w:rFonts w:ascii="Times New Roman" w:hAnsi="Times New Roman" w:cs="Times New Roman"/>
          <w:sz w:val="24"/>
          <w:szCs w:val="24"/>
          <w:lang w:val="ru-RU"/>
        </w:rPr>
        <w:t>;</w:t>
      </w:r>
    </w:p>
    <w:p w14:paraId="70BDBF8E" w14:textId="791E4C15" w:rsidR="007851B7" w:rsidRPr="00575574" w:rsidRDefault="008F52D0" w:rsidP="00FE6139">
      <w:pPr>
        <w:numPr>
          <w:ilvl w:val="0"/>
          <w:numId w:val="9"/>
        </w:numPr>
        <w:tabs>
          <w:tab w:val="left" w:pos="709"/>
          <w:tab w:val="right" w:leader="dot" w:pos="11482"/>
        </w:tabs>
        <w:ind w:left="142" w:firstLine="0"/>
        <w:rPr>
          <w:rFonts w:ascii="Times New Roman" w:hAnsi="Times New Roman" w:cs="Times New Roman"/>
          <w:sz w:val="16"/>
          <w:szCs w:val="24"/>
        </w:rPr>
      </w:pPr>
      <w:r w:rsidRPr="00DC0BEB">
        <w:rPr>
          <w:rFonts w:ascii="Times New Roman" w:hAnsi="Times New Roman" w:cs="Times New Roman"/>
          <w:sz w:val="24"/>
          <w:szCs w:val="24"/>
        </w:rPr>
        <w:t xml:space="preserve">Источник </w:t>
      </w:r>
      <w:r w:rsidR="00575574" w:rsidRPr="00575574">
        <w:rPr>
          <w:rFonts w:ascii="Times New Roman" w:hAnsi="Times New Roman" w:cs="Times New Roman"/>
          <w:sz w:val="16"/>
          <w:szCs w:val="24"/>
          <w:lang w:val="ru-RU"/>
        </w:rPr>
        <w:t>(</w:t>
      </w:r>
      <w:r w:rsidRPr="00575574">
        <w:rPr>
          <w:rFonts w:ascii="Times New Roman" w:hAnsi="Times New Roman" w:cs="Times New Roman"/>
          <w:sz w:val="16"/>
          <w:szCs w:val="24"/>
        </w:rPr>
        <w:t xml:space="preserve">кажд треб-е должно вкл атрибут, </w:t>
      </w:r>
      <w:r w:rsidR="00575574" w:rsidRPr="00575574">
        <w:rPr>
          <w:rFonts w:ascii="Times New Roman" w:hAnsi="Times New Roman" w:cs="Times New Roman"/>
          <w:sz w:val="16"/>
          <w:szCs w:val="24"/>
        </w:rPr>
        <w:t>указ составителя данного треб-я</w:t>
      </w:r>
      <w:r w:rsidR="00575574" w:rsidRPr="00575574">
        <w:rPr>
          <w:rFonts w:ascii="Times New Roman" w:hAnsi="Times New Roman" w:cs="Times New Roman"/>
          <w:sz w:val="16"/>
          <w:szCs w:val="24"/>
          <w:lang w:val="ru-RU"/>
        </w:rPr>
        <w:t>)</w:t>
      </w:r>
      <w:r w:rsidR="00575574" w:rsidRPr="00575574">
        <w:rPr>
          <w:rFonts w:ascii="Times New Roman" w:hAnsi="Times New Roman" w:cs="Times New Roman"/>
          <w:sz w:val="24"/>
          <w:szCs w:val="24"/>
          <w:lang w:val="ru-RU"/>
        </w:rPr>
        <w:t>;</w:t>
      </w:r>
    </w:p>
    <w:p w14:paraId="3A6A9B34" w14:textId="45EB8D9C" w:rsidR="007851B7" w:rsidRPr="00DC0BEB" w:rsidRDefault="00575574" w:rsidP="00FE6139">
      <w:pPr>
        <w:numPr>
          <w:ilvl w:val="0"/>
          <w:numId w:val="9"/>
        </w:numPr>
        <w:tabs>
          <w:tab w:val="left" w:pos="709"/>
          <w:tab w:val="right" w:leader="dot" w:pos="11482"/>
        </w:tabs>
        <w:ind w:left="142" w:firstLine="0"/>
        <w:rPr>
          <w:rFonts w:ascii="Times New Roman" w:hAnsi="Times New Roman" w:cs="Times New Roman"/>
          <w:sz w:val="24"/>
          <w:szCs w:val="24"/>
        </w:rPr>
      </w:pPr>
      <w:r>
        <w:rPr>
          <w:rFonts w:ascii="Times New Roman" w:hAnsi="Times New Roman" w:cs="Times New Roman"/>
          <w:sz w:val="24"/>
          <w:szCs w:val="24"/>
        </w:rPr>
        <w:t xml:space="preserve">Обоснование </w:t>
      </w:r>
      <w:r w:rsidRPr="00575574">
        <w:rPr>
          <w:rFonts w:ascii="Times New Roman" w:hAnsi="Times New Roman" w:cs="Times New Roman"/>
          <w:sz w:val="16"/>
          <w:szCs w:val="24"/>
          <w:lang w:val="ru-RU"/>
        </w:rPr>
        <w:t>(обязательный атрибут,</w:t>
      </w:r>
      <w:r w:rsidR="008F52D0" w:rsidRPr="00575574">
        <w:rPr>
          <w:rFonts w:ascii="Times New Roman" w:hAnsi="Times New Roman" w:cs="Times New Roman"/>
          <w:sz w:val="16"/>
          <w:szCs w:val="24"/>
        </w:rPr>
        <w:t xml:space="preserve"> при этом должно объяснять причины необх-ти треб-я и давать советы по его исп-нию в любых исследованиях пр</w:t>
      </w:r>
      <w:r w:rsidRPr="00575574">
        <w:rPr>
          <w:rFonts w:ascii="Times New Roman" w:hAnsi="Times New Roman" w:cs="Times New Roman"/>
          <w:sz w:val="16"/>
          <w:szCs w:val="24"/>
        </w:rPr>
        <w:t>едметной области моделирования</w:t>
      </w:r>
      <w:r w:rsidRPr="00575574">
        <w:rPr>
          <w:rFonts w:ascii="Times New Roman" w:hAnsi="Times New Roman" w:cs="Times New Roman"/>
          <w:sz w:val="16"/>
          <w:szCs w:val="24"/>
          <w:lang w:val="ru-RU"/>
        </w:rPr>
        <w:t>)</w:t>
      </w:r>
      <w:r>
        <w:rPr>
          <w:rFonts w:ascii="Times New Roman" w:hAnsi="Times New Roman" w:cs="Times New Roman"/>
          <w:sz w:val="24"/>
          <w:szCs w:val="24"/>
          <w:lang w:val="ru-RU"/>
        </w:rPr>
        <w:t>;</w:t>
      </w:r>
    </w:p>
    <w:p w14:paraId="26D0F408" w14:textId="1A51B24E" w:rsidR="007851B7" w:rsidRPr="00575574" w:rsidRDefault="00575574" w:rsidP="00FE6139">
      <w:pPr>
        <w:numPr>
          <w:ilvl w:val="0"/>
          <w:numId w:val="9"/>
        </w:numPr>
        <w:tabs>
          <w:tab w:val="left" w:pos="709"/>
          <w:tab w:val="right" w:leader="dot" w:pos="11482"/>
        </w:tabs>
        <w:ind w:left="142" w:firstLine="0"/>
        <w:rPr>
          <w:rFonts w:ascii="Times New Roman" w:hAnsi="Times New Roman" w:cs="Times New Roman"/>
          <w:sz w:val="16"/>
          <w:szCs w:val="24"/>
        </w:rPr>
      </w:pPr>
      <w:r>
        <w:rPr>
          <w:rFonts w:ascii="Times New Roman" w:hAnsi="Times New Roman" w:cs="Times New Roman"/>
          <w:sz w:val="24"/>
          <w:szCs w:val="24"/>
        </w:rPr>
        <w:t xml:space="preserve">Трудность </w:t>
      </w:r>
      <w:r w:rsidRPr="00575574">
        <w:rPr>
          <w:rFonts w:ascii="Times New Roman" w:hAnsi="Times New Roman" w:cs="Times New Roman"/>
          <w:sz w:val="16"/>
          <w:szCs w:val="24"/>
          <w:lang w:val="ru-RU"/>
        </w:rPr>
        <w:t>(</w:t>
      </w:r>
      <w:r w:rsidR="008F52D0" w:rsidRPr="00575574">
        <w:rPr>
          <w:rFonts w:ascii="Times New Roman" w:hAnsi="Times New Roman" w:cs="Times New Roman"/>
          <w:sz w:val="16"/>
          <w:szCs w:val="24"/>
        </w:rPr>
        <w:t>для каждого треб-ния должны быть отличен уро</w:t>
      </w:r>
      <w:r>
        <w:rPr>
          <w:rFonts w:ascii="Times New Roman" w:hAnsi="Times New Roman" w:cs="Times New Roman"/>
          <w:sz w:val="16"/>
          <w:szCs w:val="24"/>
        </w:rPr>
        <w:t xml:space="preserve">вень предполагаемой трудности </w:t>
      </w:r>
      <w:r w:rsidR="008F52D0" w:rsidRPr="00575574">
        <w:rPr>
          <w:rFonts w:ascii="Times New Roman" w:hAnsi="Times New Roman" w:cs="Times New Roman"/>
          <w:sz w:val="16"/>
          <w:szCs w:val="24"/>
        </w:rPr>
        <w:t xml:space="preserve">его реал </w:t>
      </w:r>
      <w:r>
        <w:rPr>
          <w:rFonts w:ascii="Times New Roman" w:hAnsi="Times New Roman" w:cs="Times New Roman"/>
          <w:sz w:val="16"/>
          <w:szCs w:val="24"/>
        </w:rPr>
        <w:t>–</w:t>
      </w:r>
      <w:r w:rsidR="008F52D0" w:rsidRPr="00575574">
        <w:rPr>
          <w:rFonts w:ascii="Times New Roman" w:hAnsi="Times New Roman" w:cs="Times New Roman"/>
          <w:sz w:val="16"/>
          <w:szCs w:val="24"/>
        </w:rPr>
        <w:t>ции</w:t>
      </w:r>
      <w:r>
        <w:rPr>
          <w:rFonts w:ascii="Times New Roman" w:hAnsi="Times New Roman" w:cs="Times New Roman"/>
          <w:sz w:val="16"/>
          <w:szCs w:val="24"/>
          <w:lang w:val="ru-RU"/>
        </w:rPr>
        <w:t>)</w:t>
      </w:r>
      <w:r w:rsidRPr="00575574">
        <w:rPr>
          <w:rFonts w:ascii="Times New Roman" w:hAnsi="Times New Roman" w:cs="Times New Roman"/>
          <w:sz w:val="24"/>
          <w:szCs w:val="24"/>
          <w:lang w:val="ru-RU"/>
        </w:rPr>
        <w:t>;</w:t>
      </w:r>
    </w:p>
    <w:p w14:paraId="0AFE5711" w14:textId="66E6FCF7" w:rsidR="007851B7" w:rsidRPr="00123213" w:rsidRDefault="00575574" w:rsidP="00FE6139">
      <w:pPr>
        <w:numPr>
          <w:ilvl w:val="0"/>
          <w:numId w:val="9"/>
        </w:numPr>
        <w:tabs>
          <w:tab w:val="left" w:pos="709"/>
          <w:tab w:val="right" w:leader="dot" w:pos="11482"/>
        </w:tabs>
        <w:ind w:left="142" w:firstLine="0"/>
        <w:rPr>
          <w:rFonts w:ascii="Times New Roman" w:hAnsi="Times New Roman" w:cs="Times New Roman"/>
          <w:sz w:val="24"/>
          <w:szCs w:val="24"/>
        </w:rPr>
      </w:pPr>
      <w:r>
        <w:rPr>
          <w:rFonts w:ascii="Times New Roman" w:hAnsi="Times New Roman" w:cs="Times New Roman"/>
          <w:sz w:val="24"/>
          <w:szCs w:val="24"/>
        </w:rPr>
        <w:t xml:space="preserve">Тип </w:t>
      </w:r>
      <w:r>
        <w:rPr>
          <w:rFonts w:ascii="Times New Roman" w:hAnsi="Times New Roman" w:cs="Times New Roman"/>
          <w:sz w:val="16"/>
          <w:szCs w:val="24"/>
          <w:lang w:val="ru-RU"/>
        </w:rPr>
        <w:t>(т</w:t>
      </w:r>
      <w:r w:rsidR="008F52D0" w:rsidRPr="00575574">
        <w:rPr>
          <w:rFonts w:ascii="Times New Roman" w:hAnsi="Times New Roman" w:cs="Times New Roman"/>
          <w:sz w:val="16"/>
          <w:szCs w:val="24"/>
        </w:rPr>
        <w:t>ребования различают по смыслу и типу св-в, которые они представляют(для группировки треб-ний для после</w:t>
      </w:r>
      <w:r w:rsidR="00123213" w:rsidRPr="00575574">
        <w:rPr>
          <w:rFonts w:ascii="Times New Roman" w:hAnsi="Times New Roman" w:cs="Times New Roman"/>
          <w:sz w:val="16"/>
          <w:szCs w:val="24"/>
        </w:rPr>
        <w:t>дующего анализа и распределения</w:t>
      </w:r>
      <w:r w:rsidR="00123213" w:rsidRPr="00575574">
        <w:rPr>
          <w:rFonts w:ascii="Times New Roman" w:hAnsi="Times New Roman" w:cs="Times New Roman"/>
          <w:sz w:val="16"/>
          <w:szCs w:val="24"/>
          <w:lang w:val="ru-RU"/>
        </w:rPr>
        <w:t>)</w:t>
      </w:r>
      <w:r>
        <w:rPr>
          <w:rFonts w:ascii="Times New Roman" w:hAnsi="Times New Roman" w:cs="Times New Roman"/>
          <w:sz w:val="16"/>
          <w:szCs w:val="24"/>
          <w:lang w:val="ru-RU"/>
        </w:rPr>
        <w:t>.</w:t>
      </w:r>
    </w:p>
    <w:p w14:paraId="5A5EE4D7" w14:textId="4C23C458"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33" w:name="_Toc35467804"/>
      <w:r w:rsidRPr="00DC0BEB">
        <w:rPr>
          <w:rFonts w:ascii="Times New Roman" w:hAnsi="Times New Roman" w:cs="Times New Roman"/>
          <w:b/>
          <w:color w:val="000000"/>
          <w:sz w:val="24"/>
          <w:szCs w:val="24"/>
        </w:rPr>
        <w:t>Понятие ошибки и отказа ПО. Понятие надежности ПО. Особенности надежности программ по сравнению с надежностью аппаратуры.</w:t>
      </w:r>
      <w:bookmarkEnd w:id="33"/>
    </w:p>
    <w:p w14:paraId="01099471" w14:textId="6243B25B" w:rsidR="007851B7" w:rsidRPr="00941CAE" w:rsidRDefault="008F52D0" w:rsidP="00DC0BEB">
      <w:pPr>
        <w:tabs>
          <w:tab w:val="left" w:pos="709"/>
          <w:tab w:val="right" w:leader="dot" w:pos="11482"/>
        </w:tabs>
        <w:ind w:left="142"/>
        <w:jc w:val="both"/>
        <w:rPr>
          <w:rFonts w:ascii="Times New Roman" w:eastAsia="Times New Roman" w:hAnsi="Times New Roman" w:cs="Times New Roman"/>
          <w:sz w:val="20"/>
          <w:szCs w:val="24"/>
          <w:lang w:val="ru-RU"/>
        </w:rPr>
      </w:pPr>
      <w:r w:rsidRPr="00941CAE">
        <w:rPr>
          <w:rFonts w:ascii="Times New Roman" w:eastAsia="Times New Roman" w:hAnsi="Times New Roman" w:cs="Times New Roman"/>
          <w:sz w:val="20"/>
          <w:szCs w:val="24"/>
        </w:rPr>
        <w:t>Майерс предложил считать, что в ПО есть ошибка, если оно не выполняет того, что пользователю от него разумно ожидать</w:t>
      </w:r>
      <w:r w:rsidR="00941CAE" w:rsidRPr="00941CAE">
        <w:rPr>
          <w:rFonts w:ascii="Times New Roman" w:eastAsia="Times New Roman" w:hAnsi="Times New Roman" w:cs="Times New Roman"/>
          <w:sz w:val="20"/>
          <w:szCs w:val="24"/>
          <w:lang w:val="ru-RU"/>
        </w:rPr>
        <w:t>.</w:t>
      </w:r>
    </w:p>
    <w:p w14:paraId="7DBD4FDB" w14:textId="5A1E4877" w:rsidR="007851B7" w:rsidRPr="00DC0BEB" w:rsidRDefault="008F52D0" w:rsidP="00941CAE">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Ошибка</w:t>
      </w:r>
      <w:r w:rsidRPr="00DC0BEB">
        <w:rPr>
          <w:rFonts w:ascii="Times New Roman" w:eastAsia="Times New Roman" w:hAnsi="Times New Roman" w:cs="Times New Roman"/>
          <w:sz w:val="24"/>
          <w:szCs w:val="24"/>
        </w:rPr>
        <w:t xml:space="preserve"> </w:t>
      </w:r>
      <w:r w:rsidRPr="00941CAE">
        <w:rPr>
          <w:rFonts w:ascii="Times New Roman" w:eastAsia="Times New Roman" w:hAnsi="Times New Roman" w:cs="Times New Roman"/>
          <w:b/>
          <w:sz w:val="24"/>
          <w:szCs w:val="24"/>
        </w:rPr>
        <w:t>в ПО</w:t>
      </w:r>
      <w:r w:rsidRPr="00DC0BEB">
        <w:rPr>
          <w:rFonts w:ascii="Times New Roman" w:eastAsia="Times New Roman" w:hAnsi="Times New Roman" w:cs="Times New Roman"/>
          <w:sz w:val="24"/>
          <w:szCs w:val="24"/>
        </w:rPr>
        <w:t xml:space="preserve"> - некоторый дефект (изъян) в разработке ПО, который вызывает несоответствие ожидаемых результатов выполнения ПО и фактически полученных.</w:t>
      </w:r>
    </w:p>
    <w:p w14:paraId="62AD8D3A" w14:textId="155BE323" w:rsidR="007851B7" w:rsidRPr="00DC0BEB" w:rsidRDefault="00941CAE"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lang w:val="ru-RU"/>
        </w:rPr>
        <w:t xml:space="preserve">Ошибка в ПО </w:t>
      </w:r>
      <w:r>
        <w:rPr>
          <w:rFonts w:ascii="Times New Roman" w:eastAsia="Times New Roman" w:hAnsi="Times New Roman" w:cs="Times New Roman"/>
          <w:sz w:val="24"/>
          <w:szCs w:val="24"/>
          <w:lang w:val="ru-RU"/>
        </w:rPr>
        <w:t>-</w:t>
      </w:r>
      <w:r w:rsidR="008F52D0" w:rsidRPr="00DC0BEB">
        <w:rPr>
          <w:rFonts w:ascii="Times New Roman" w:eastAsia="Times New Roman" w:hAnsi="Times New Roman" w:cs="Times New Roman"/>
          <w:sz w:val="24"/>
          <w:szCs w:val="24"/>
        </w:rPr>
        <w:t xml:space="preserve"> его поведение не соответствует своей спецификации при условии, что спецификация корректна (правильна).</w:t>
      </w:r>
    </w:p>
    <w:p w14:paraId="370FCFE6" w14:textId="52053E67" w:rsidR="007851B7"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E19D6">
        <w:rPr>
          <w:rFonts w:ascii="Times New Roman" w:eastAsia="Times New Roman" w:hAnsi="Times New Roman" w:cs="Times New Roman"/>
          <w:b/>
          <w:sz w:val="24"/>
          <w:szCs w:val="24"/>
        </w:rPr>
        <w:t>Отказ ПО</w:t>
      </w:r>
      <w:r w:rsidRPr="00DC0BEB">
        <w:rPr>
          <w:rFonts w:ascii="Times New Roman" w:eastAsia="Times New Roman" w:hAnsi="Times New Roman" w:cs="Times New Roman"/>
          <w:sz w:val="24"/>
          <w:szCs w:val="24"/>
        </w:rPr>
        <w:t xml:space="preserve"> – проявление в ходе эксплуатации скрытой ошибки разработки, приводящей к получению неприемлемого результата или времени выполнения, либо того и другого вместе.</w:t>
      </w:r>
    </w:p>
    <w:p w14:paraId="2E37E85C" w14:textId="30759C40" w:rsidR="00EE19D6" w:rsidRPr="00DC0BEB" w:rsidRDefault="00EE19D6" w:rsidP="00EE19D6">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Надежность</w:t>
      </w:r>
      <w:r>
        <w:rPr>
          <w:rFonts w:ascii="Times New Roman" w:eastAsia="Times New Roman" w:hAnsi="Times New Roman" w:cs="Times New Roman"/>
          <w:b/>
          <w:sz w:val="24"/>
          <w:szCs w:val="24"/>
          <w:lang w:val="ru-RU"/>
        </w:rPr>
        <w:t xml:space="preserve"> ПО</w:t>
      </w:r>
      <w:r w:rsidR="00D35F08">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св-во</w:t>
      </w:r>
      <w:r w:rsidRPr="00DC0BEB">
        <w:rPr>
          <w:rFonts w:ascii="Times New Roman" w:eastAsia="Times New Roman" w:hAnsi="Times New Roman" w:cs="Times New Roman"/>
          <w:sz w:val="24"/>
          <w:szCs w:val="24"/>
        </w:rPr>
        <w:t xml:space="preserve"> технического </w:t>
      </w:r>
      <w:r w:rsidRPr="00DC0BEB">
        <w:rPr>
          <w:rFonts w:ascii="Times New Roman" w:eastAsia="Times New Roman" w:hAnsi="Times New Roman" w:cs="Times New Roman"/>
          <w:sz w:val="24"/>
          <w:szCs w:val="24"/>
          <w:lang w:val="ru-RU"/>
        </w:rPr>
        <w:t>объекта</w:t>
      </w:r>
      <w:r w:rsidRPr="00DC0BEB">
        <w:rPr>
          <w:rFonts w:ascii="Times New Roman" w:eastAsia="Times New Roman" w:hAnsi="Times New Roman" w:cs="Times New Roman"/>
          <w:sz w:val="24"/>
          <w:szCs w:val="24"/>
        </w:rPr>
        <w:t xml:space="preserve"> сохранять во времени в установленных пределах значения всех параметров, характеризующих способность выполнять требуемые функции в заданных режимах и условиях применения, технического обслуживания, хранения и транспортирования.</w:t>
      </w:r>
    </w:p>
    <w:p w14:paraId="3FDBE2EA" w14:textId="30B6DB3A" w:rsidR="007851B7" w:rsidRPr="00E764F7" w:rsidRDefault="008F52D0"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E764F7">
        <w:rPr>
          <w:rFonts w:ascii="Times New Roman" w:eastAsia="Times New Roman" w:hAnsi="Times New Roman" w:cs="Times New Roman"/>
          <w:sz w:val="24"/>
          <w:szCs w:val="24"/>
        </w:rPr>
        <w:t xml:space="preserve">Характеристике </w:t>
      </w:r>
      <w:r w:rsidRPr="00E764F7">
        <w:rPr>
          <w:rFonts w:ascii="Times New Roman" w:eastAsia="Times New Roman" w:hAnsi="Times New Roman" w:cs="Times New Roman"/>
          <w:b/>
          <w:sz w:val="24"/>
          <w:szCs w:val="24"/>
        </w:rPr>
        <w:t>надежность</w:t>
      </w:r>
      <w:r w:rsidRPr="00E764F7">
        <w:rPr>
          <w:rFonts w:ascii="Times New Roman" w:eastAsia="Times New Roman" w:hAnsi="Times New Roman" w:cs="Times New Roman"/>
          <w:sz w:val="24"/>
          <w:szCs w:val="24"/>
        </w:rPr>
        <w:t xml:space="preserve"> в соответствии со</w:t>
      </w:r>
      <w:r w:rsidR="00EE19D6" w:rsidRPr="00E764F7">
        <w:rPr>
          <w:rFonts w:ascii="Times New Roman" w:eastAsia="Times New Roman" w:hAnsi="Times New Roman" w:cs="Times New Roman"/>
          <w:sz w:val="24"/>
          <w:szCs w:val="24"/>
        </w:rPr>
        <w:t xml:space="preserve"> стандартом ISO/IEC 25010:2011 </w:t>
      </w:r>
      <w:r w:rsidRPr="00E764F7">
        <w:rPr>
          <w:rFonts w:ascii="Times New Roman" w:eastAsia="Times New Roman" w:hAnsi="Times New Roman" w:cs="Times New Roman"/>
          <w:sz w:val="24"/>
          <w:szCs w:val="24"/>
        </w:rPr>
        <w:t>соответств</w:t>
      </w:r>
      <w:r w:rsidR="00E764F7">
        <w:rPr>
          <w:rFonts w:ascii="Times New Roman" w:eastAsia="Times New Roman" w:hAnsi="Times New Roman" w:cs="Times New Roman"/>
          <w:sz w:val="24"/>
          <w:szCs w:val="24"/>
        </w:rPr>
        <w:t>уют следующие подхарактеристики</w:t>
      </w:r>
      <w:r w:rsidR="00E764F7">
        <w:rPr>
          <w:rFonts w:ascii="Times New Roman" w:eastAsia="Times New Roman" w:hAnsi="Times New Roman" w:cs="Times New Roman"/>
          <w:sz w:val="24"/>
          <w:szCs w:val="24"/>
          <w:lang w:val="ru-RU"/>
        </w:rPr>
        <w:t>:</w:t>
      </w:r>
    </w:p>
    <w:p w14:paraId="719D1195" w14:textId="405D3CCF" w:rsidR="007851B7" w:rsidRPr="00E764F7"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764F7">
        <w:rPr>
          <w:rFonts w:ascii="Times New Roman" w:eastAsia="Times New Roman" w:hAnsi="Times New Roman" w:cs="Times New Roman"/>
          <w:b/>
          <w:sz w:val="24"/>
          <w:szCs w:val="24"/>
        </w:rPr>
        <w:t>Завершенность (стабильность</w:t>
      </w:r>
      <w:r w:rsidRPr="00E764F7">
        <w:rPr>
          <w:rFonts w:ascii="Times New Roman" w:eastAsia="Times New Roman" w:hAnsi="Times New Roman" w:cs="Times New Roman"/>
          <w:sz w:val="24"/>
          <w:szCs w:val="24"/>
        </w:rPr>
        <w:t xml:space="preserve">, </w:t>
      </w:r>
      <w:r w:rsidRPr="00E764F7">
        <w:rPr>
          <w:rFonts w:ascii="Times New Roman" w:eastAsia="Times New Roman" w:hAnsi="Times New Roman" w:cs="Times New Roman"/>
          <w:b/>
          <w:sz w:val="24"/>
          <w:szCs w:val="24"/>
        </w:rPr>
        <w:t>Maturity)</w:t>
      </w:r>
      <w:r w:rsidRPr="00E764F7">
        <w:rPr>
          <w:rFonts w:ascii="Times New Roman" w:eastAsia="Times New Roman" w:hAnsi="Times New Roman" w:cs="Times New Roman"/>
          <w:sz w:val="24"/>
          <w:szCs w:val="24"/>
        </w:rPr>
        <w:t xml:space="preserve"> – степень соответствия </w:t>
      </w:r>
      <w:r w:rsidR="00465915" w:rsidRPr="00E764F7">
        <w:rPr>
          <w:rFonts w:ascii="Times New Roman" w:eastAsia="Times New Roman" w:hAnsi="Times New Roman" w:cs="Times New Roman"/>
          <w:sz w:val="24"/>
          <w:szCs w:val="24"/>
        </w:rPr>
        <w:t>сист.</w:t>
      </w:r>
      <w:r w:rsidRPr="00E764F7">
        <w:rPr>
          <w:rFonts w:ascii="Times New Roman" w:eastAsia="Times New Roman" w:hAnsi="Times New Roman" w:cs="Times New Roman"/>
          <w:sz w:val="24"/>
          <w:szCs w:val="24"/>
        </w:rPr>
        <w:t>, продукта или компонента потребностям в надежности при нормальной эксплуатации. Завершенность зависит от количества ошибок, оставшихся в системе, продукте или компоненте, и определяет возможность их безотказной работы.</w:t>
      </w:r>
    </w:p>
    <w:p w14:paraId="31B87485" w14:textId="1F08B6C6" w:rsidR="007851B7" w:rsidRPr="00E764F7"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764F7">
        <w:rPr>
          <w:rFonts w:ascii="Times New Roman" w:eastAsia="Times New Roman" w:hAnsi="Times New Roman" w:cs="Times New Roman"/>
          <w:b/>
          <w:sz w:val="24"/>
          <w:szCs w:val="24"/>
        </w:rPr>
        <w:t xml:space="preserve">Готовность (Availability) </w:t>
      </w:r>
      <w:r w:rsidRPr="00E764F7">
        <w:rPr>
          <w:rFonts w:ascii="Times New Roman" w:eastAsia="Times New Roman" w:hAnsi="Times New Roman" w:cs="Times New Roman"/>
          <w:sz w:val="24"/>
          <w:szCs w:val="24"/>
        </w:rPr>
        <w:t xml:space="preserve">– степень работоспособности и доступности </w:t>
      </w:r>
      <w:r w:rsidR="00465915" w:rsidRPr="00E764F7">
        <w:rPr>
          <w:rFonts w:ascii="Times New Roman" w:eastAsia="Times New Roman" w:hAnsi="Times New Roman" w:cs="Times New Roman"/>
          <w:sz w:val="24"/>
          <w:szCs w:val="24"/>
        </w:rPr>
        <w:t>сист.</w:t>
      </w:r>
      <w:r w:rsidRPr="00E764F7">
        <w:rPr>
          <w:rFonts w:ascii="Times New Roman" w:eastAsia="Times New Roman" w:hAnsi="Times New Roman" w:cs="Times New Roman"/>
          <w:sz w:val="24"/>
          <w:szCs w:val="24"/>
        </w:rPr>
        <w:t>, продукта или компонента тогда, когда требуется их использование.</w:t>
      </w:r>
    </w:p>
    <w:p w14:paraId="0C5AE1AB" w14:textId="5BE0B8A8" w:rsidR="007851B7" w:rsidRPr="00E764F7"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764F7">
        <w:rPr>
          <w:rFonts w:ascii="Times New Roman" w:eastAsia="Times New Roman" w:hAnsi="Times New Roman" w:cs="Times New Roman"/>
          <w:b/>
          <w:sz w:val="24"/>
          <w:szCs w:val="24"/>
        </w:rPr>
        <w:t>Устойчивость к ошибке (Fault tolerance)</w:t>
      </w:r>
      <w:r w:rsidRPr="00E764F7">
        <w:rPr>
          <w:rFonts w:ascii="Times New Roman" w:eastAsia="Times New Roman" w:hAnsi="Times New Roman" w:cs="Times New Roman"/>
          <w:sz w:val="24"/>
          <w:szCs w:val="24"/>
        </w:rPr>
        <w:t xml:space="preserve"> – степень функционирования </w:t>
      </w:r>
      <w:r w:rsidR="00465915" w:rsidRPr="00E764F7">
        <w:rPr>
          <w:rFonts w:ascii="Times New Roman" w:eastAsia="Times New Roman" w:hAnsi="Times New Roman" w:cs="Times New Roman"/>
          <w:sz w:val="24"/>
          <w:szCs w:val="24"/>
        </w:rPr>
        <w:t>сист.</w:t>
      </w:r>
      <w:r w:rsidRPr="00E764F7">
        <w:rPr>
          <w:rFonts w:ascii="Times New Roman" w:eastAsia="Times New Roman" w:hAnsi="Times New Roman" w:cs="Times New Roman"/>
          <w:sz w:val="24"/>
          <w:szCs w:val="24"/>
        </w:rPr>
        <w:t>, продукта или компонента в соответствии с предназначением, несмотря на наличие сбоев аппаратного обеспечения или ошибок в программном обеспечении.</w:t>
      </w:r>
    </w:p>
    <w:p w14:paraId="15901E50" w14:textId="04D86CD7" w:rsidR="007851B7"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764F7">
        <w:rPr>
          <w:rFonts w:ascii="Times New Roman" w:eastAsia="Times New Roman" w:hAnsi="Times New Roman" w:cs="Times New Roman"/>
          <w:b/>
          <w:sz w:val="24"/>
          <w:szCs w:val="24"/>
        </w:rPr>
        <w:t xml:space="preserve">Восстанавливаемость (Recoverability) </w:t>
      </w:r>
      <w:r w:rsidRPr="00E764F7">
        <w:rPr>
          <w:rFonts w:ascii="Times New Roman" w:eastAsia="Times New Roman" w:hAnsi="Times New Roman" w:cs="Times New Roman"/>
          <w:sz w:val="24"/>
          <w:szCs w:val="24"/>
        </w:rPr>
        <w:t xml:space="preserve">– степень восстановления поврежденных данных и </w:t>
      </w:r>
      <w:r w:rsidR="00E764F7">
        <w:rPr>
          <w:rFonts w:ascii="Times New Roman" w:eastAsia="Times New Roman" w:hAnsi="Times New Roman" w:cs="Times New Roman"/>
          <w:sz w:val="24"/>
          <w:szCs w:val="24"/>
        </w:rPr>
        <w:t>переустановления</w:t>
      </w:r>
      <w:r w:rsidRPr="00E764F7">
        <w:rPr>
          <w:rFonts w:ascii="Times New Roman" w:eastAsia="Times New Roman" w:hAnsi="Times New Roman" w:cs="Times New Roman"/>
          <w:sz w:val="24"/>
          <w:szCs w:val="24"/>
        </w:rPr>
        <w:t xml:space="preserve"> требуемого состояния </w:t>
      </w:r>
      <w:r w:rsidR="00465915" w:rsidRPr="00E764F7">
        <w:rPr>
          <w:rFonts w:ascii="Times New Roman" w:eastAsia="Times New Roman" w:hAnsi="Times New Roman" w:cs="Times New Roman"/>
          <w:sz w:val="24"/>
          <w:szCs w:val="24"/>
        </w:rPr>
        <w:t>сист.</w:t>
      </w:r>
      <w:r w:rsidRPr="00E764F7">
        <w:rPr>
          <w:rFonts w:ascii="Times New Roman" w:eastAsia="Times New Roman" w:hAnsi="Times New Roman" w:cs="Times New Roman"/>
          <w:sz w:val="24"/>
          <w:szCs w:val="24"/>
        </w:rPr>
        <w:t xml:space="preserve"> в случае прерывания или отказа продукта или </w:t>
      </w:r>
      <w:del w:id="34" w:author="Вадим Стубеда" w:date="2020-03-19T00:41:00Z">
        <w:r w:rsidR="00465915" w:rsidRPr="00E764F7" w:rsidDel="00BC5515">
          <w:rPr>
            <w:rFonts w:ascii="Times New Roman" w:eastAsia="Times New Roman" w:hAnsi="Times New Roman" w:cs="Times New Roman"/>
            <w:sz w:val="24"/>
            <w:szCs w:val="24"/>
          </w:rPr>
          <w:delText>сист.</w:delText>
        </w:r>
        <w:r w:rsidRPr="00E764F7" w:rsidDel="00BC5515">
          <w:rPr>
            <w:rFonts w:ascii="Times New Roman" w:eastAsia="Times New Roman" w:hAnsi="Times New Roman" w:cs="Times New Roman"/>
            <w:sz w:val="24"/>
            <w:szCs w:val="24"/>
          </w:rPr>
          <w:delText>.</w:delText>
        </w:r>
      </w:del>
      <w:ins w:id="35" w:author="Вадим Стубеда" w:date="2020-03-19T00:41:00Z">
        <w:r w:rsidR="00BC5515" w:rsidRPr="00E764F7">
          <w:rPr>
            <w:rFonts w:ascii="Times New Roman" w:eastAsia="Times New Roman" w:hAnsi="Times New Roman" w:cs="Times New Roman"/>
            <w:sz w:val="24"/>
            <w:szCs w:val="24"/>
          </w:rPr>
          <w:t>сист.</w:t>
        </w:r>
      </w:ins>
    </w:p>
    <w:p w14:paraId="6D8D5E3B" w14:textId="77777777" w:rsidR="00E764F7" w:rsidRDefault="00E764F7" w:rsidP="00DC0BEB">
      <w:pPr>
        <w:tabs>
          <w:tab w:val="left" w:pos="709"/>
          <w:tab w:val="right" w:leader="dot" w:pos="11482"/>
        </w:tabs>
        <w:ind w:left="142"/>
        <w:jc w:val="both"/>
        <w:rPr>
          <w:rFonts w:ascii="Times New Roman" w:eastAsia="Times New Roman" w:hAnsi="Times New Roman" w:cs="Times New Roman"/>
          <w:sz w:val="24"/>
          <w:szCs w:val="24"/>
        </w:rPr>
      </w:pPr>
    </w:p>
    <w:p w14:paraId="4B179AE5" w14:textId="77777777" w:rsidR="00E764F7" w:rsidRPr="00DC0BEB" w:rsidRDefault="00E764F7" w:rsidP="00E764F7">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Одни авторы считают, что понятие надежности ПО не аналогично этому понятию в аппаратуре. </w:t>
      </w:r>
    </w:p>
    <w:p w14:paraId="639E16A9" w14:textId="1BD71077" w:rsidR="00E764F7" w:rsidRPr="00DC0BEB" w:rsidRDefault="00E764F7" w:rsidP="00E764F7">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Майерс писал: «Надежность ПО – есть вероятность работы без отказов в течении определенного периода времени, рассчитанная с учетом стоимости для пользователя каждого отказа».</w:t>
      </w:r>
    </w:p>
    <w:p w14:paraId="42D83892" w14:textId="77777777" w:rsidR="00E764F7" w:rsidRPr="00DC0BEB" w:rsidRDefault="00E764F7" w:rsidP="00E764F7">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Другие считают, что наблюдаемое поведение ПО при его отказах аналогично поведению при отказах аппаратуры. Это объясняется,</w:t>
      </w:r>
      <w:r>
        <w:rPr>
          <w:rFonts w:ascii="Times New Roman" w:eastAsia="Times New Roman" w:hAnsi="Times New Roman" w:cs="Times New Roman"/>
          <w:sz w:val="24"/>
          <w:szCs w:val="24"/>
        </w:rPr>
        <w:t xml:space="preserve"> что исходные данные в процессе</w:t>
      </w:r>
      <w:r w:rsidRPr="00DC0BEB">
        <w:rPr>
          <w:rFonts w:ascii="Times New Roman" w:eastAsia="Times New Roman" w:hAnsi="Times New Roman" w:cs="Times New Roman"/>
          <w:sz w:val="24"/>
          <w:szCs w:val="24"/>
        </w:rPr>
        <w:t xml:space="preserve"> эксплуатации ПО выбираются случайным образом, что приводит к случайному моменту проявления скрытых ошибок в ПО.</w:t>
      </w:r>
    </w:p>
    <w:p w14:paraId="7BFF1772" w14:textId="77777777" w:rsidR="00E764F7" w:rsidRPr="00E764F7" w:rsidRDefault="00E764F7" w:rsidP="00E764F7">
      <w:pPr>
        <w:tabs>
          <w:tab w:val="left" w:pos="709"/>
          <w:tab w:val="right" w:leader="dot" w:pos="11482"/>
        </w:tabs>
        <w:ind w:left="142"/>
        <w:jc w:val="both"/>
        <w:rPr>
          <w:rFonts w:ascii="Times New Roman" w:eastAsia="Times New Roman" w:hAnsi="Times New Roman" w:cs="Times New Roman"/>
          <w:sz w:val="24"/>
          <w:szCs w:val="24"/>
        </w:rPr>
      </w:pPr>
      <w:r w:rsidRPr="00E764F7">
        <w:rPr>
          <w:rFonts w:ascii="Times New Roman" w:eastAsia="Times New Roman" w:hAnsi="Times New Roman" w:cs="Times New Roman"/>
          <w:sz w:val="24"/>
          <w:szCs w:val="24"/>
        </w:rPr>
        <w:t xml:space="preserve">В соответствии со стандартом ISO/IEC 25010:2011 </w:t>
      </w:r>
      <w:r w:rsidRPr="00E764F7">
        <w:rPr>
          <w:rFonts w:ascii="Times New Roman" w:eastAsia="Times New Roman" w:hAnsi="Times New Roman" w:cs="Times New Roman"/>
          <w:b/>
          <w:sz w:val="24"/>
          <w:szCs w:val="24"/>
        </w:rPr>
        <w:t>надежность</w:t>
      </w:r>
      <w:r w:rsidRPr="00E764F7">
        <w:rPr>
          <w:rFonts w:ascii="Times New Roman" w:eastAsia="Times New Roman" w:hAnsi="Times New Roman" w:cs="Times New Roman"/>
          <w:sz w:val="24"/>
          <w:szCs w:val="24"/>
        </w:rPr>
        <w:t xml:space="preserve"> – степень выполнения системой, продуктом или компонентом заданных функций в заданных условиях в течение заданного периода времени.</w:t>
      </w:r>
    </w:p>
    <w:p w14:paraId="46306ECD" w14:textId="64F2A530" w:rsidR="00E764F7" w:rsidRPr="00E764F7" w:rsidRDefault="00E764F7" w:rsidP="00E764F7">
      <w:pPr>
        <w:tabs>
          <w:tab w:val="left" w:pos="709"/>
          <w:tab w:val="right" w:leader="dot" w:pos="11482"/>
        </w:tabs>
        <w:ind w:left="142"/>
        <w:jc w:val="both"/>
        <w:rPr>
          <w:rFonts w:ascii="Times New Roman" w:eastAsia="Times New Roman" w:hAnsi="Times New Roman" w:cs="Times New Roman"/>
          <w:sz w:val="24"/>
          <w:szCs w:val="24"/>
        </w:rPr>
      </w:pPr>
      <w:r w:rsidRPr="00E764F7">
        <w:rPr>
          <w:rFonts w:ascii="Times New Roman" w:eastAsia="Times New Roman" w:hAnsi="Times New Roman" w:cs="Times New Roman"/>
          <w:sz w:val="24"/>
          <w:szCs w:val="24"/>
        </w:rPr>
        <w:t>Снижение надежности ПО происходит из-за ошибок требований, проектирования и реализации. Отказы из-за этих ошибок зависят от способа использования ПО и контекста используемой среды, а не от времени работы.</w:t>
      </w:r>
    </w:p>
    <w:p w14:paraId="54E79796" w14:textId="720BAE0E" w:rsidR="007851B7" w:rsidRPr="00E764F7"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764F7">
        <w:rPr>
          <w:rFonts w:ascii="Times New Roman" w:eastAsia="Times New Roman" w:hAnsi="Times New Roman" w:cs="Times New Roman"/>
          <w:sz w:val="24"/>
          <w:szCs w:val="24"/>
        </w:rPr>
        <w:t xml:space="preserve">Можно выделить следующие </w:t>
      </w:r>
      <w:r w:rsidRPr="00E764F7">
        <w:rPr>
          <w:rFonts w:ascii="Times New Roman" w:eastAsia="Times New Roman" w:hAnsi="Times New Roman" w:cs="Times New Roman"/>
          <w:b/>
          <w:sz w:val="24"/>
          <w:szCs w:val="24"/>
        </w:rPr>
        <w:t xml:space="preserve">особенности </w:t>
      </w:r>
      <w:r w:rsidR="00E764F7">
        <w:rPr>
          <w:rFonts w:ascii="Times New Roman" w:eastAsia="Times New Roman" w:hAnsi="Times New Roman" w:cs="Times New Roman"/>
          <w:b/>
          <w:sz w:val="24"/>
          <w:szCs w:val="24"/>
          <w:lang w:val="ru-RU"/>
        </w:rPr>
        <w:t>ПО</w:t>
      </w:r>
      <w:r w:rsidRPr="00E764F7">
        <w:rPr>
          <w:rFonts w:ascii="Times New Roman" w:eastAsia="Times New Roman" w:hAnsi="Times New Roman" w:cs="Times New Roman"/>
          <w:sz w:val="24"/>
          <w:szCs w:val="24"/>
        </w:rPr>
        <w:t xml:space="preserve"> по сравнению с аппаратным обеспечением компьютеров.</w:t>
      </w:r>
    </w:p>
    <w:p w14:paraId="53AF3BFE" w14:textId="77777777" w:rsidR="007851B7" w:rsidRPr="00E764F7" w:rsidRDefault="008F52D0" w:rsidP="00FE6139">
      <w:pPr>
        <w:numPr>
          <w:ilvl w:val="0"/>
          <w:numId w:val="4"/>
        </w:numPr>
        <w:tabs>
          <w:tab w:val="left" w:pos="709"/>
          <w:tab w:val="right" w:leader="dot" w:pos="11482"/>
        </w:tabs>
        <w:ind w:left="142" w:firstLine="0"/>
        <w:jc w:val="both"/>
        <w:rPr>
          <w:rFonts w:ascii="Times New Roman" w:eastAsia="Times New Roman" w:hAnsi="Times New Roman" w:cs="Times New Roman"/>
          <w:sz w:val="24"/>
          <w:szCs w:val="24"/>
        </w:rPr>
      </w:pPr>
      <w:r w:rsidRPr="00E764F7">
        <w:rPr>
          <w:rFonts w:ascii="Times New Roman" w:eastAsia="Times New Roman" w:hAnsi="Times New Roman" w:cs="Times New Roman"/>
          <w:sz w:val="24"/>
          <w:szCs w:val="24"/>
        </w:rPr>
        <w:t>Ошибки в программах проявляются при их выполнении на некоторых наборах исходных данных (в аппаратуре – из-за сбоев и отказов аппаратуры).</w:t>
      </w:r>
    </w:p>
    <w:p w14:paraId="049D6BB3" w14:textId="77777777" w:rsidR="007851B7" w:rsidRPr="00E764F7" w:rsidRDefault="008F52D0" w:rsidP="00FE6139">
      <w:pPr>
        <w:numPr>
          <w:ilvl w:val="0"/>
          <w:numId w:val="4"/>
        </w:numPr>
        <w:tabs>
          <w:tab w:val="left" w:pos="709"/>
          <w:tab w:val="right" w:leader="dot" w:pos="11482"/>
        </w:tabs>
        <w:ind w:left="142" w:firstLine="0"/>
        <w:jc w:val="both"/>
        <w:rPr>
          <w:rFonts w:ascii="Times New Roman" w:eastAsia="Times New Roman" w:hAnsi="Times New Roman" w:cs="Times New Roman"/>
          <w:sz w:val="24"/>
          <w:szCs w:val="24"/>
        </w:rPr>
      </w:pPr>
      <w:r w:rsidRPr="00E764F7">
        <w:rPr>
          <w:rFonts w:ascii="Times New Roman" w:eastAsia="Times New Roman" w:hAnsi="Times New Roman" w:cs="Times New Roman"/>
          <w:sz w:val="24"/>
          <w:szCs w:val="24"/>
        </w:rPr>
        <w:t>Компонентам программ не присущи старение и износ.</w:t>
      </w:r>
    </w:p>
    <w:p w14:paraId="26395F23" w14:textId="77777777" w:rsidR="007851B7" w:rsidRPr="00E764F7" w:rsidRDefault="008F52D0" w:rsidP="00FE6139">
      <w:pPr>
        <w:numPr>
          <w:ilvl w:val="0"/>
          <w:numId w:val="4"/>
        </w:numPr>
        <w:tabs>
          <w:tab w:val="left" w:pos="709"/>
          <w:tab w:val="right" w:leader="dot" w:pos="11482"/>
        </w:tabs>
        <w:ind w:left="142" w:firstLine="0"/>
        <w:jc w:val="both"/>
        <w:rPr>
          <w:rFonts w:ascii="Times New Roman" w:eastAsia="Times New Roman" w:hAnsi="Times New Roman" w:cs="Times New Roman"/>
          <w:sz w:val="24"/>
          <w:szCs w:val="24"/>
        </w:rPr>
      </w:pPr>
      <w:r w:rsidRPr="00E764F7">
        <w:rPr>
          <w:rFonts w:ascii="Times New Roman" w:eastAsia="Times New Roman" w:hAnsi="Times New Roman" w:cs="Times New Roman"/>
          <w:sz w:val="24"/>
          <w:szCs w:val="24"/>
        </w:rPr>
        <w:t>Коррекция ошибок в программе приводит к изменению её конфигурации и обычно устраняет саму возможность повторного проявления данной ошибки.</w:t>
      </w:r>
    </w:p>
    <w:p w14:paraId="5BB35374" w14:textId="23F0BA8D" w:rsidR="007851B7" w:rsidRPr="00E764F7" w:rsidRDefault="008F52D0" w:rsidP="00FE6139">
      <w:pPr>
        <w:numPr>
          <w:ilvl w:val="0"/>
          <w:numId w:val="4"/>
        </w:numPr>
        <w:tabs>
          <w:tab w:val="left" w:pos="709"/>
          <w:tab w:val="right" w:leader="dot" w:pos="11482"/>
        </w:tabs>
        <w:ind w:left="142" w:firstLine="0"/>
        <w:jc w:val="both"/>
        <w:rPr>
          <w:rFonts w:ascii="Times New Roman" w:hAnsi="Times New Roman" w:cs="Times New Roman"/>
          <w:sz w:val="24"/>
          <w:szCs w:val="24"/>
        </w:rPr>
      </w:pPr>
      <w:r w:rsidRPr="00E764F7">
        <w:rPr>
          <w:rFonts w:ascii="Times New Roman" w:eastAsia="Times New Roman" w:hAnsi="Times New Roman" w:cs="Times New Roman"/>
          <w:sz w:val="24"/>
          <w:szCs w:val="24"/>
        </w:rPr>
        <w:t>Тщательный анализ типа отказа и его влияние непрактичны в сложных программах.</w:t>
      </w:r>
    </w:p>
    <w:p w14:paraId="32EFAE25" w14:textId="0DD18855" w:rsidR="00024C2F"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36" w:name="_Toc35467805"/>
      <w:r w:rsidRPr="00DC0BEB">
        <w:rPr>
          <w:rFonts w:ascii="Times New Roman" w:hAnsi="Times New Roman" w:cs="Times New Roman"/>
          <w:b/>
          <w:color w:val="000000"/>
          <w:sz w:val="24"/>
          <w:szCs w:val="24"/>
        </w:rPr>
        <w:t>Процесс разработки ПС в соответствии с СТБ ИСО/МЭК 12207-2003. Причины появления ошибок в ПО.</w:t>
      </w:r>
      <w:bookmarkEnd w:id="36"/>
    </w:p>
    <w:p w14:paraId="423FA8A7" w14:textId="15115DD9" w:rsidR="007851B7" w:rsidRPr="00DC0BEB" w:rsidRDefault="008F52D0" w:rsidP="00DC0BEB">
      <w:pPr>
        <w:tabs>
          <w:tab w:val="left" w:pos="709"/>
          <w:tab w:val="right" w:leader="dot" w:pos="11482"/>
        </w:tabs>
        <w:ind w:left="142"/>
        <w:rPr>
          <w:rFonts w:ascii="Times New Roman" w:hAnsi="Times New Roman" w:cs="Times New Roman"/>
          <w:sz w:val="24"/>
          <w:szCs w:val="24"/>
          <w:highlight w:val="yellow"/>
        </w:rPr>
      </w:pPr>
      <w:bookmarkStart w:id="37" w:name="_Toc35365032"/>
      <w:r w:rsidRPr="002A52F4">
        <w:rPr>
          <w:rFonts w:ascii="Times New Roman" w:hAnsi="Times New Roman" w:cs="Times New Roman"/>
          <w:b/>
          <w:sz w:val="24"/>
          <w:szCs w:val="24"/>
        </w:rPr>
        <w:t>Жизненный цикл (ЖЦ)</w:t>
      </w:r>
      <w:r w:rsidRPr="00DC0BEB">
        <w:rPr>
          <w:rFonts w:ascii="Times New Roman" w:hAnsi="Times New Roman" w:cs="Times New Roman"/>
          <w:sz w:val="24"/>
          <w:szCs w:val="24"/>
        </w:rPr>
        <w:t xml:space="preserve"> – это структура, состоящая из процессов, работ и задач, включающая в себя разработку, экс</w:t>
      </w:r>
      <w:r w:rsidR="002A52F4">
        <w:rPr>
          <w:rFonts w:ascii="Times New Roman" w:hAnsi="Times New Roman" w:cs="Times New Roman"/>
          <w:sz w:val="24"/>
          <w:szCs w:val="24"/>
        </w:rPr>
        <w:t>плуатацию и сопровождение ПС</w:t>
      </w:r>
      <w:r w:rsidRPr="00DC0BEB">
        <w:rPr>
          <w:rFonts w:ascii="Times New Roman" w:hAnsi="Times New Roman" w:cs="Times New Roman"/>
          <w:sz w:val="24"/>
          <w:szCs w:val="24"/>
        </w:rPr>
        <w:t>.</w:t>
      </w:r>
      <w:bookmarkEnd w:id="37"/>
    </w:p>
    <w:p w14:paraId="1F35EAAF" w14:textId="7005D0C5" w:rsidR="007851B7" w:rsidRPr="002A52F4" w:rsidRDefault="008F52D0" w:rsidP="00DC0BEB">
      <w:pPr>
        <w:tabs>
          <w:tab w:val="left" w:pos="709"/>
          <w:tab w:val="right" w:leader="dot" w:pos="11482"/>
        </w:tabs>
        <w:ind w:left="142"/>
        <w:rPr>
          <w:rFonts w:ascii="Times New Roman" w:hAnsi="Times New Roman" w:cs="Times New Roman"/>
          <w:sz w:val="18"/>
          <w:szCs w:val="24"/>
        </w:rPr>
      </w:pPr>
      <w:bookmarkStart w:id="38" w:name="_Toc35365033"/>
      <w:r w:rsidRPr="002A52F4">
        <w:rPr>
          <w:rFonts w:ascii="Times New Roman" w:hAnsi="Times New Roman" w:cs="Times New Roman"/>
          <w:sz w:val="18"/>
          <w:szCs w:val="24"/>
        </w:rPr>
        <w:t>Процесс представляет собой набор взаимосвязанных работ, которые преобразуют исходные данные в выходные результаты.</w:t>
      </w:r>
      <w:bookmarkEnd w:id="38"/>
    </w:p>
    <w:p w14:paraId="7278F125" w14:textId="28B973F3" w:rsidR="007851B7" w:rsidRPr="002A52F4" w:rsidRDefault="008F52D0" w:rsidP="00DC0BEB">
      <w:pPr>
        <w:tabs>
          <w:tab w:val="left" w:pos="709"/>
          <w:tab w:val="right" w:leader="dot" w:pos="11482"/>
        </w:tabs>
        <w:ind w:left="142"/>
        <w:rPr>
          <w:rFonts w:ascii="Times New Roman" w:hAnsi="Times New Roman" w:cs="Times New Roman"/>
          <w:sz w:val="18"/>
          <w:szCs w:val="24"/>
        </w:rPr>
      </w:pPr>
      <w:bookmarkStart w:id="39" w:name="_Toc35365034"/>
      <w:r w:rsidRPr="002A52F4">
        <w:rPr>
          <w:rFonts w:ascii="Times New Roman" w:hAnsi="Times New Roman" w:cs="Times New Roman"/>
          <w:sz w:val="18"/>
          <w:szCs w:val="24"/>
        </w:rPr>
        <w:t>В соответствии с данным стандартом, каждый процесс ЖЦ разделен на набор работ, а каждая работа – на набор задач.</w:t>
      </w:r>
      <w:bookmarkEnd w:id="39"/>
    </w:p>
    <w:p w14:paraId="24C813C6" w14:textId="79E50A30" w:rsidR="007851B7" w:rsidRPr="002A52F4" w:rsidRDefault="008F52D0" w:rsidP="00DC0BEB">
      <w:pPr>
        <w:tabs>
          <w:tab w:val="left" w:pos="709"/>
          <w:tab w:val="right" w:leader="dot" w:pos="11482"/>
        </w:tabs>
        <w:ind w:left="142"/>
        <w:rPr>
          <w:rFonts w:ascii="Times New Roman" w:hAnsi="Times New Roman" w:cs="Times New Roman"/>
          <w:sz w:val="18"/>
          <w:szCs w:val="24"/>
        </w:rPr>
      </w:pPr>
      <w:bookmarkStart w:id="40" w:name="_Toc35365035"/>
      <w:r w:rsidRPr="002A52F4">
        <w:rPr>
          <w:rFonts w:ascii="Times New Roman" w:hAnsi="Times New Roman" w:cs="Times New Roman"/>
          <w:sz w:val="18"/>
          <w:szCs w:val="24"/>
        </w:rPr>
        <w:t>Данный стандарт описывает архитектуру процессов жизненного цикла ПС. При этом он не определяет детали реализации или выполнения работ и задач, входящих в данные процессы. Стандарт не предопределяет конкретную модель ЖЦ или метод разработки ПС.</w:t>
      </w:r>
      <w:bookmarkEnd w:id="40"/>
    </w:p>
    <w:p w14:paraId="2AAB6C2C" w14:textId="5BAFFA2D" w:rsidR="007851B7" w:rsidRPr="002A52F4" w:rsidRDefault="008F52D0" w:rsidP="00DC0BEB">
      <w:pPr>
        <w:tabs>
          <w:tab w:val="left" w:pos="709"/>
          <w:tab w:val="right" w:leader="dot" w:pos="11482"/>
        </w:tabs>
        <w:ind w:left="142"/>
        <w:rPr>
          <w:rFonts w:ascii="Times New Roman" w:hAnsi="Times New Roman" w:cs="Times New Roman"/>
          <w:sz w:val="18"/>
          <w:szCs w:val="24"/>
        </w:rPr>
      </w:pPr>
      <w:bookmarkStart w:id="41" w:name="_Toc35365036"/>
      <w:r w:rsidRPr="002A52F4">
        <w:rPr>
          <w:rFonts w:ascii="Times New Roman" w:hAnsi="Times New Roman" w:cs="Times New Roman"/>
          <w:sz w:val="18"/>
          <w:szCs w:val="24"/>
        </w:rPr>
        <w:t>Пользователи, использующие данный стандарт, должны сами:</w:t>
      </w:r>
      <w:bookmarkEnd w:id="41"/>
    </w:p>
    <w:p w14:paraId="0D619447" w14:textId="1DBD0F13" w:rsidR="007851B7" w:rsidRPr="002A52F4" w:rsidRDefault="008F52D0" w:rsidP="00DC0BEB">
      <w:pPr>
        <w:tabs>
          <w:tab w:val="left" w:pos="709"/>
          <w:tab w:val="right" w:leader="dot" w:pos="11482"/>
        </w:tabs>
        <w:ind w:left="142"/>
        <w:rPr>
          <w:rFonts w:ascii="Times New Roman" w:hAnsi="Times New Roman" w:cs="Times New Roman"/>
          <w:sz w:val="18"/>
          <w:szCs w:val="24"/>
        </w:rPr>
      </w:pPr>
      <w:bookmarkStart w:id="42" w:name="_Toc35365037"/>
      <w:r w:rsidRPr="002A52F4">
        <w:rPr>
          <w:rFonts w:ascii="Times New Roman" w:hAnsi="Times New Roman" w:cs="Times New Roman"/>
          <w:sz w:val="18"/>
          <w:szCs w:val="24"/>
        </w:rPr>
        <w:t>выбирать модель ЖЦ применительно к разрабатываемому ПС;</w:t>
      </w:r>
      <w:bookmarkEnd w:id="42"/>
    </w:p>
    <w:p w14:paraId="7382156C" w14:textId="286AE1FD" w:rsidR="007851B7" w:rsidRPr="002A52F4" w:rsidRDefault="008F52D0" w:rsidP="00DC0BEB">
      <w:pPr>
        <w:tabs>
          <w:tab w:val="left" w:pos="709"/>
          <w:tab w:val="right" w:leader="dot" w:pos="11482"/>
        </w:tabs>
        <w:ind w:left="142"/>
        <w:rPr>
          <w:rFonts w:ascii="Times New Roman" w:hAnsi="Times New Roman" w:cs="Times New Roman"/>
          <w:sz w:val="18"/>
          <w:szCs w:val="24"/>
        </w:rPr>
      </w:pPr>
      <w:bookmarkStart w:id="43" w:name="_Toc35365038"/>
      <w:r w:rsidRPr="002A52F4">
        <w:rPr>
          <w:rFonts w:ascii="Times New Roman" w:hAnsi="Times New Roman" w:cs="Times New Roman"/>
          <w:sz w:val="18"/>
          <w:szCs w:val="24"/>
        </w:rPr>
        <w:t>распределять процессы, работы и задачи, выбранные из данного стандарта, на данной модели;</w:t>
      </w:r>
      <w:bookmarkEnd w:id="43"/>
    </w:p>
    <w:p w14:paraId="607CC1D3" w14:textId="2C68B5F0" w:rsidR="007851B7" w:rsidRPr="002A52F4" w:rsidRDefault="008F52D0" w:rsidP="00DC0BEB">
      <w:pPr>
        <w:tabs>
          <w:tab w:val="left" w:pos="709"/>
          <w:tab w:val="right" w:leader="dot" w:pos="11482"/>
        </w:tabs>
        <w:ind w:left="142"/>
        <w:rPr>
          <w:rFonts w:ascii="Times New Roman" w:hAnsi="Times New Roman" w:cs="Times New Roman"/>
          <w:sz w:val="18"/>
          <w:szCs w:val="24"/>
        </w:rPr>
      </w:pPr>
      <w:bookmarkStart w:id="44" w:name="_Toc35365039"/>
      <w:r w:rsidRPr="002A52F4">
        <w:rPr>
          <w:rFonts w:ascii="Times New Roman" w:hAnsi="Times New Roman" w:cs="Times New Roman"/>
          <w:sz w:val="18"/>
          <w:szCs w:val="24"/>
        </w:rPr>
        <w:t>выбирать и применять методы разработки программных средств и выполнять работы и задачи, соответствующие разрабатываемому ПС.</w:t>
      </w:r>
      <w:bookmarkEnd w:id="44"/>
    </w:p>
    <w:p w14:paraId="2D24A394" w14:textId="085A7BF2" w:rsidR="007851B7" w:rsidRPr="00586AD0" w:rsidRDefault="008F52D0" w:rsidP="00DC0BEB">
      <w:pPr>
        <w:tabs>
          <w:tab w:val="left" w:pos="709"/>
          <w:tab w:val="right" w:leader="dot" w:pos="11482"/>
        </w:tabs>
        <w:ind w:left="142"/>
        <w:rPr>
          <w:rFonts w:ascii="Times New Roman" w:hAnsi="Times New Roman" w:cs="Times New Roman"/>
          <w:b/>
          <w:sz w:val="24"/>
          <w:szCs w:val="24"/>
        </w:rPr>
      </w:pPr>
      <w:bookmarkStart w:id="45" w:name="_Toc35365040"/>
      <w:r w:rsidRPr="00586AD0">
        <w:rPr>
          <w:rFonts w:ascii="Times New Roman" w:hAnsi="Times New Roman" w:cs="Times New Roman"/>
          <w:b/>
          <w:sz w:val="24"/>
          <w:szCs w:val="24"/>
        </w:rPr>
        <w:t>Все процессы</w:t>
      </w:r>
      <w:r w:rsidR="00586AD0" w:rsidRPr="00586AD0">
        <w:rPr>
          <w:rFonts w:ascii="Times New Roman" w:hAnsi="Times New Roman" w:cs="Times New Roman"/>
          <w:b/>
          <w:sz w:val="24"/>
          <w:szCs w:val="24"/>
        </w:rPr>
        <w:t xml:space="preserve"> ЖЦ делятся на следующие группы</w:t>
      </w:r>
      <w:r w:rsidRPr="00586AD0">
        <w:rPr>
          <w:rFonts w:ascii="Times New Roman" w:hAnsi="Times New Roman" w:cs="Times New Roman"/>
          <w:b/>
          <w:sz w:val="24"/>
          <w:szCs w:val="24"/>
        </w:rPr>
        <w:t>:</w:t>
      </w:r>
      <w:bookmarkEnd w:id="45"/>
    </w:p>
    <w:p w14:paraId="71A43C21" w14:textId="4C7DCE32" w:rsidR="007851B7" w:rsidRPr="00586AD0" w:rsidRDefault="00586AD0" w:rsidP="00FE6139">
      <w:pPr>
        <w:pStyle w:val="af9"/>
        <w:numPr>
          <w:ilvl w:val="0"/>
          <w:numId w:val="14"/>
        </w:numPr>
        <w:tabs>
          <w:tab w:val="left" w:pos="709"/>
          <w:tab w:val="right" w:leader="dot" w:pos="11482"/>
        </w:tabs>
        <w:rPr>
          <w:rFonts w:ascii="Times New Roman" w:hAnsi="Times New Roman" w:cs="Times New Roman"/>
          <w:b/>
          <w:sz w:val="24"/>
          <w:szCs w:val="24"/>
        </w:rPr>
      </w:pPr>
      <w:r w:rsidRPr="00586AD0">
        <w:rPr>
          <w:rFonts w:ascii="Times New Roman" w:hAnsi="Times New Roman" w:cs="Times New Roman"/>
          <w:b/>
          <w:sz w:val="24"/>
          <w:szCs w:val="24"/>
        </w:rPr>
        <w:t>основные</w:t>
      </w:r>
      <w:r w:rsidR="008F52D0" w:rsidRPr="00586AD0">
        <w:rPr>
          <w:rFonts w:ascii="Times New Roman" w:hAnsi="Times New Roman" w:cs="Times New Roman"/>
          <w:b/>
          <w:sz w:val="24"/>
          <w:szCs w:val="24"/>
        </w:rPr>
        <w:t>;</w:t>
      </w:r>
    </w:p>
    <w:p w14:paraId="44A3B640" w14:textId="66FA7205" w:rsidR="007851B7" w:rsidRPr="00586AD0" w:rsidRDefault="008F52D0" w:rsidP="00FE6139">
      <w:pPr>
        <w:pStyle w:val="af9"/>
        <w:numPr>
          <w:ilvl w:val="0"/>
          <w:numId w:val="14"/>
        </w:numPr>
        <w:tabs>
          <w:tab w:val="left" w:pos="709"/>
          <w:tab w:val="right" w:leader="dot" w:pos="11482"/>
        </w:tabs>
        <w:rPr>
          <w:rFonts w:ascii="Times New Roman" w:hAnsi="Times New Roman" w:cs="Times New Roman"/>
          <w:b/>
          <w:sz w:val="24"/>
          <w:szCs w:val="24"/>
        </w:rPr>
      </w:pPr>
      <w:bookmarkStart w:id="46" w:name="_Toc35365042"/>
      <w:r w:rsidRPr="00586AD0">
        <w:rPr>
          <w:rFonts w:ascii="Times New Roman" w:hAnsi="Times New Roman" w:cs="Times New Roman"/>
          <w:b/>
          <w:sz w:val="24"/>
          <w:szCs w:val="24"/>
        </w:rPr>
        <w:t>вспомогательные;</w:t>
      </w:r>
      <w:bookmarkEnd w:id="46"/>
    </w:p>
    <w:p w14:paraId="503915CE" w14:textId="4074ACBA" w:rsidR="007851B7" w:rsidRPr="00586AD0" w:rsidRDefault="008F52D0" w:rsidP="00FE6139">
      <w:pPr>
        <w:pStyle w:val="af9"/>
        <w:numPr>
          <w:ilvl w:val="0"/>
          <w:numId w:val="14"/>
        </w:numPr>
        <w:tabs>
          <w:tab w:val="left" w:pos="709"/>
          <w:tab w:val="right" w:leader="dot" w:pos="11482"/>
        </w:tabs>
        <w:rPr>
          <w:rFonts w:ascii="Times New Roman" w:hAnsi="Times New Roman" w:cs="Times New Roman"/>
          <w:b/>
          <w:sz w:val="24"/>
          <w:szCs w:val="24"/>
        </w:rPr>
      </w:pPr>
      <w:bookmarkStart w:id="47" w:name="_Toc35365043"/>
      <w:r w:rsidRPr="00586AD0">
        <w:rPr>
          <w:rFonts w:ascii="Times New Roman" w:hAnsi="Times New Roman" w:cs="Times New Roman"/>
          <w:b/>
          <w:sz w:val="24"/>
          <w:szCs w:val="24"/>
        </w:rPr>
        <w:t>организационные.</w:t>
      </w:r>
      <w:bookmarkEnd w:id="47"/>
    </w:p>
    <w:p w14:paraId="5713230D" w14:textId="77777777" w:rsidR="00586AD0" w:rsidRPr="00586AD0" w:rsidRDefault="00586AD0" w:rsidP="00586AD0">
      <w:pPr>
        <w:tabs>
          <w:tab w:val="left" w:pos="709"/>
          <w:tab w:val="right" w:leader="dot" w:pos="11482"/>
        </w:tabs>
        <w:rPr>
          <w:rFonts w:ascii="Times New Roman" w:hAnsi="Times New Roman" w:cs="Times New Roman"/>
          <w:sz w:val="24"/>
          <w:szCs w:val="24"/>
        </w:rPr>
      </w:pPr>
    </w:p>
    <w:p w14:paraId="39066EF5" w14:textId="61EC944B" w:rsidR="007851B7" w:rsidRPr="00586AD0" w:rsidRDefault="008F52D0" w:rsidP="00DC0BEB">
      <w:pPr>
        <w:tabs>
          <w:tab w:val="left" w:pos="709"/>
          <w:tab w:val="right" w:leader="dot" w:pos="11482"/>
        </w:tabs>
        <w:ind w:left="142"/>
        <w:rPr>
          <w:rFonts w:ascii="Times New Roman" w:hAnsi="Times New Roman" w:cs="Times New Roman"/>
          <w:b/>
          <w:sz w:val="24"/>
          <w:szCs w:val="24"/>
        </w:rPr>
      </w:pPr>
      <w:bookmarkStart w:id="48" w:name="_Toc35365044"/>
      <w:r w:rsidRPr="00586AD0">
        <w:rPr>
          <w:rFonts w:ascii="Times New Roman" w:hAnsi="Times New Roman" w:cs="Times New Roman"/>
          <w:b/>
          <w:sz w:val="24"/>
          <w:szCs w:val="24"/>
        </w:rPr>
        <w:t>Основные процессы ЖЦ:</w:t>
      </w:r>
      <w:bookmarkEnd w:id="48"/>
    </w:p>
    <w:p w14:paraId="46DB6ECA" w14:textId="481DC717" w:rsidR="007851B7" w:rsidRPr="00586AD0" w:rsidRDefault="008F52D0" w:rsidP="00FE6139">
      <w:pPr>
        <w:pStyle w:val="af9"/>
        <w:numPr>
          <w:ilvl w:val="0"/>
          <w:numId w:val="16"/>
        </w:numPr>
        <w:tabs>
          <w:tab w:val="left" w:pos="709"/>
          <w:tab w:val="right" w:leader="dot" w:pos="11482"/>
        </w:tabs>
        <w:rPr>
          <w:rFonts w:ascii="Times New Roman" w:hAnsi="Times New Roman" w:cs="Times New Roman"/>
          <w:sz w:val="24"/>
          <w:szCs w:val="24"/>
        </w:rPr>
      </w:pPr>
      <w:bookmarkStart w:id="49" w:name="_Toc35365045"/>
      <w:r w:rsidRPr="00586AD0">
        <w:rPr>
          <w:rFonts w:ascii="Times New Roman" w:hAnsi="Times New Roman" w:cs="Times New Roman"/>
          <w:b/>
          <w:sz w:val="24"/>
          <w:szCs w:val="24"/>
        </w:rPr>
        <w:t>заказа</w:t>
      </w:r>
      <w:r w:rsidR="00586AD0" w:rsidRPr="00586AD0">
        <w:rPr>
          <w:rFonts w:ascii="Times New Roman" w:hAnsi="Times New Roman" w:cs="Times New Roman"/>
          <w:b/>
          <w:sz w:val="24"/>
          <w:szCs w:val="24"/>
          <w:lang w:val="ru-RU"/>
        </w:rPr>
        <w:t xml:space="preserve"> </w:t>
      </w:r>
      <w:r w:rsidR="00586AD0" w:rsidRPr="00586AD0">
        <w:rPr>
          <w:rFonts w:ascii="Times New Roman" w:hAnsi="Times New Roman" w:cs="Times New Roman"/>
          <w:sz w:val="16"/>
          <w:szCs w:val="24"/>
          <w:lang w:val="ru-RU"/>
        </w:rPr>
        <w:t>(</w:t>
      </w:r>
      <w:r w:rsidR="00586AD0" w:rsidRPr="00586AD0">
        <w:rPr>
          <w:rFonts w:ascii="Times New Roman" w:hAnsi="Times New Roman" w:cs="Times New Roman"/>
          <w:sz w:val="16"/>
          <w:szCs w:val="24"/>
        </w:rPr>
        <w:t>Содержит работы и задачи, выполненные заказчиком, и состоит из определения потребностей заказчика к системе подготовки и выпуска заявки на подряд, выбор поставщика</w:t>
      </w:r>
      <w:r w:rsidR="00586AD0" w:rsidRPr="00586AD0">
        <w:rPr>
          <w:rFonts w:ascii="Times New Roman" w:hAnsi="Times New Roman" w:cs="Times New Roman"/>
          <w:sz w:val="16"/>
          <w:szCs w:val="24"/>
          <w:lang w:val="ru-RU"/>
        </w:rPr>
        <w:t>)</w:t>
      </w:r>
      <w:r w:rsidRPr="00586AD0">
        <w:rPr>
          <w:rFonts w:ascii="Times New Roman" w:hAnsi="Times New Roman" w:cs="Times New Roman"/>
          <w:b/>
          <w:sz w:val="16"/>
          <w:szCs w:val="24"/>
        </w:rPr>
        <w:t>;</w:t>
      </w:r>
      <w:bookmarkEnd w:id="49"/>
    </w:p>
    <w:p w14:paraId="6B3627A7" w14:textId="10030F48" w:rsidR="007851B7" w:rsidRPr="00586AD0" w:rsidRDefault="008F52D0" w:rsidP="00FE6139">
      <w:pPr>
        <w:pStyle w:val="af9"/>
        <w:numPr>
          <w:ilvl w:val="0"/>
          <w:numId w:val="15"/>
        </w:numPr>
        <w:tabs>
          <w:tab w:val="left" w:pos="709"/>
          <w:tab w:val="right" w:leader="dot" w:pos="11482"/>
        </w:tabs>
        <w:rPr>
          <w:rFonts w:ascii="Times New Roman" w:hAnsi="Times New Roman" w:cs="Times New Roman"/>
          <w:b/>
          <w:sz w:val="24"/>
          <w:szCs w:val="24"/>
        </w:rPr>
      </w:pPr>
      <w:bookmarkStart w:id="50" w:name="_Toc35365046"/>
      <w:r w:rsidRPr="00586AD0">
        <w:rPr>
          <w:rFonts w:ascii="Times New Roman" w:hAnsi="Times New Roman" w:cs="Times New Roman"/>
          <w:b/>
          <w:sz w:val="24"/>
          <w:szCs w:val="24"/>
        </w:rPr>
        <w:t>поставки</w:t>
      </w:r>
      <w:r w:rsidR="00586AD0">
        <w:rPr>
          <w:rFonts w:ascii="Times New Roman" w:hAnsi="Times New Roman" w:cs="Times New Roman"/>
          <w:b/>
          <w:sz w:val="24"/>
          <w:szCs w:val="24"/>
          <w:lang w:val="ru-RU"/>
        </w:rPr>
        <w:t xml:space="preserve"> </w:t>
      </w:r>
      <w:r w:rsidR="00586AD0">
        <w:rPr>
          <w:rFonts w:ascii="Times New Roman" w:hAnsi="Times New Roman" w:cs="Times New Roman"/>
          <w:sz w:val="16"/>
          <w:szCs w:val="24"/>
          <w:lang w:val="ru-RU"/>
        </w:rPr>
        <w:t>(</w:t>
      </w:r>
      <w:r w:rsidR="00586AD0" w:rsidRPr="00586AD0">
        <w:rPr>
          <w:rFonts w:ascii="Times New Roman" w:hAnsi="Times New Roman" w:cs="Times New Roman"/>
          <w:sz w:val="16"/>
          <w:szCs w:val="24"/>
        </w:rPr>
        <w:t>Состоит из работ и задач, выполняемых поставщиком, начиная с решения о подготовке предложения в ответ заявки на подряд, присланной заказчиком или с подписания договора и вступления с заказчиком в договорные отношения по поставке сист.</w:t>
      </w:r>
      <w:r w:rsidR="00586AD0" w:rsidRPr="00586AD0">
        <w:rPr>
          <w:rFonts w:ascii="Times New Roman" w:hAnsi="Times New Roman" w:cs="Times New Roman"/>
          <w:sz w:val="16"/>
          <w:szCs w:val="24"/>
          <w:lang w:val="ru-RU"/>
        </w:rPr>
        <w:t>)</w:t>
      </w:r>
      <w:r w:rsidRPr="00586AD0">
        <w:rPr>
          <w:rFonts w:ascii="Times New Roman" w:hAnsi="Times New Roman" w:cs="Times New Roman"/>
          <w:b/>
          <w:sz w:val="24"/>
          <w:szCs w:val="24"/>
        </w:rPr>
        <w:t>;</w:t>
      </w:r>
      <w:bookmarkEnd w:id="50"/>
    </w:p>
    <w:p w14:paraId="179C1D91" w14:textId="106AAF67" w:rsidR="007851B7" w:rsidRPr="00586AD0" w:rsidRDefault="008F52D0" w:rsidP="00FE6139">
      <w:pPr>
        <w:pStyle w:val="af9"/>
        <w:numPr>
          <w:ilvl w:val="0"/>
          <w:numId w:val="15"/>
        </w:numPr>
        <w:tabs>
          <w:tab w:val="left" w:pos="709"/>
          <w:tab w:val="right" w:leader="dot" w:pos="11482"/>
        </w:tabs>
        <w:rPr>
          <w:rFonts w:ascii="Times New Roman" w:hAnsi="Times New Roman" w:cs="Times New Roman"/>
          <w:b/>
          <w:sz w:val="24"/>
          <w:szCs w:val="24"/>
        </w:rPr>
      </w:pPr>
      <w:bookmarkStart w:id="51" w:name="_Toc35365047"/>
      <w:r w:rsidRPr="00586AD0">
        <w:rPr>
          <w:rFonts w:ascii="Times New Roman" w:hAnsi="Times New Roman" w:cs="Times New Roman"/>
          <w:b/>
          <w:sz w:val="24"/>
          <w:szCs w:val="24"/>
        </w:rPr>
        <w:t>разработки;</w:t>
      </w:r>
      <w:bookmarkEnd w:id="51"/>
    </w:p>
    <w:p w14:paraId="5B270CBB" w14:textId="67D7B3CB" w:rsidR="007851B7" w:rsidRPr="00586AD0" w:rsidRDefault="008F52D0" w:rsidP="00FE6139">
      <w:pPr>
        <w:pStyle w:val="af9"/>
        <w:numPr>
          <w:ilvl w:val="0"/>
          <w:numId w:val="15"/>
        </w:numPr>
        <w:tabs>
          <w:tab w:val="left" w:pos="709"/>
          <w:tab w:val="right" w:leader="dot" w:pos="11482"/>
        </w:tabs>
        <w:rPr>
          <w:rFonts w:ascii="Times New Roman" w:hAnsi="Times New Roman" w:cs="Times New Roman"/>
          <w:b/>
          <w:sz w:val="24"/>
          <w:szCs w:val="24"/>
        </w:rPr>
      </w:pPr>
      <w:bookmarkStart w:id="52" w:name="_Toc35365048"/>
      <w:r w:rsidRPr="00586AD0">
        <w:rPr>
          <w:rFonts w:ascii="Times New Roman" w:hAnsi="Times New Roman" w:cs="Times New Roman"/>
          <w:b/>
          <w:sz w:val="24"/>
          <w:szCs w:val="24"/>
        </w:rPr>
        <w:t>эксплуатации;</w:t>
      </w:r>
      <w:bookmarkEnd w:id="52"/>
    </w:p>
    <w:p w14:paraId="04203F99" w14:textId="7795FBD1" w:rsidR="007851B7" w:rsidRPr="00586AD0" w:rsidRDefault="008F52D0" w:rsidP="00FE6139">
      <w:pPr>
        <w:pStyle w:val="af9"/>
        <w:numPr>
          <w:ilvl w:val="0"/>
          <w:numId w:val="15"/>
        </w:numPr>
        <w:tabs>
          <w:tab w:val="left" w:pos="709"/>
          <w:tab w:val="right" w:leader="dot" w:pos="11482"/>
        </w:tabs>
        <w:rPr>
          <w:rFonts w:ascii="Times New Roman" w:hAnsi="Times New Roman" w:cs="Times New Roman"/>
          <w:b/>
          <w:sz w:val="24"/>
          <w:szCs w:val="24"/>
        </w:rPr>
      </w:pPr>
      <w:r w:rsidRPr="00586AD0">
        <w:rPr>
          <w:rFonts w:ascii="Times New Roman" w:hAnsi="Times New Roman" w:cs="Times New Roman"/>
          <w:b/>
          <w:sz w:val="24"/>
          <w:szCs w:val="24"/>
        </w:rPr>
        <w:t>сопровождения</w:t>
      </w:r>
      <w:r w:rsidR="00586AD0">
        <w:rPr>
          <w:rFonts w:ascii="Times New Roman" w:hAnsi="Times New Roman" w:cs="Times New Roman"/>
          <w:b/>
          <w:sz w:val="24"/>
          <w:szCs w:val="24"/>
          <w:lang w:val="ru-RU"/>
        </w:rPr>
        <w:t xml:space="preserve"> </w:t>
      </w:r>
      <w:r w:rsidR="00586AD0" w:rsidRPr="00586AD0">
        <w:rPr>
          <w:rFonts w:ascii="Times New Roman" w:hAnsi="Times New Roman" w:cs="Times New Roman"/>
          <w:sz w:val="16"/>
          <w:szCs w:val="24"/>
          <w:lang w:val="ru-RU"/>
        </w:rPr>
        <w:t>(</w:t>
      </w:r>
      <w:r w:rsidR="00586AD0" w:rsidRPr="00586AD0">
        <w:rPr>
          <w:rFonts w:ascii="Times New Roman" w:hAnsi="Times New Roman" w:cs="Times New Roman"/>
          <w:sz w:val="18"/>
          <w:szCs w:val="24"/>
        </w:rPr>
        <w:t>Выполняется персоналом сопровождения и реализуется при модификациях ПС. Целью данного процесса является изменение существующего ПС при сохранении целостности. Так же процесс охватывает вопрос снятия ПС с эксплуатации</w:t>
      </w:r>
      <w:r w:rsidR="00586AD0" w:rsidRPr="00586AD0">
        <w:rPr>
          <w:rFonts w:ascii="Times New Roman" w:hAnsi="Times New Roman" w:cs="Times New Roman"/>
          <w:sz w:val="18"/>
          <w:szCs w:val="24"/>
          <w:lang w:val="ru-RU"/>
        </w:rPr>
        <w:t>)</w:t>
      </w:r>
      <w:r w:rsidRPr="00586AD0">
        <w:rPr>
          <w:rFonts w:ascii="Times New Roman" w:hAnsi="Times New Roman" w:cs="Times New Roman"/>
          <w:b/>
          <w:sz w:val="18"/>
          <w:szCs w:val="24"/>
        </w:rPr>
        <w:t>.</w:t>
      </w:r>
    </w:p>
    <w:p w14:paraId="6CA6BC25" w14:textId="11B9DC94" w:rsidR="007851B7" w:rsidRPr="00586AD0" w:rsidRDefault="008F52D0" w:rsidP="00586AD0">
      <w:pPr>
        <w:tabs>
          <w:tab w:val="left" w:pos="709"/>
          <w:tab w:val="right" w:leader="dot" w:pos="11482"/>
        </w:tabs>
        <w:ind w:left="142"/>
        <w:rPr>
          <w:rFonts w:ascii="Times New Roman" w:hAnsi="Times New Roman" w:cs="Times New Roman"/>
          <w:sz w:val="24"/>
          <w:szCs w:val="24"/>
          <w:lang w:val="ru-RU"/>
        </w:rPr>
      </w:pPr>
      <w:r w:rsidRPr="00586AD0">
        <w:rPr>
          <w:rFonts w:ascii="Times New Roman" w:hAnsi="Times New Roman" w:cs="Times New Roman"/>
          <w:b/>
          <w:sz w:val="24"/>
          <w:szCs w:val="24"/>
        </w:rPr>
        <w:t>Процесс разработки содержит 13 работ</w:t>
      </w:r>
      <w:r w:rsidR="00586AD0">
        <w:rPr>
          <w:rFonts w:ascii="Times New Roman" w:hAnsi="Times New Roman" w:cs="Times New Roman"/>
          <w:sz w:val="24"/>
          <w:szCs w:val="24"/>
          <w:lang w:val="ru-RU"/>
        </w:rPr>
        <w:t>:</w:t>
      </w:r>
    </w:p>
    <w:p w14:paraId="538CD8D7" w14:textId="29CBC2A5"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586AD0">
        <w:rPr>
          <w:rFonts w:ascii="Times New Roman" w:hAnsi="Times New Roman" w:cs="Times New Roman"/>
          <w:b/>
          <w:sz w:val="24"/>
          <w:szCs w:val="24"/>
        </w:rPr>
        <w:t>1</w:t>
      </w:r>
      <w:r w:rsidR="00586AD0">
        <w:rPr>
          <w:rFonts w:ascii="Times New Roman" w:hAnsi="Times New Roman" w:cs="Times New Roman"/>
          <w:b/>
          <w:sz w:val="24"/>
          <w:szCs w:val="24"/>
        </w:rPr>
        <w:t xml:space="preserve">-я работа – </w:t>
      </w:r>
      <w:r w:rsidR="00586AD0">
        <w:rPr>
          <w:rFonts w:ascii="Times New Roman" w:hAnsi="Times New Roman" w:cs="Times New Roman"/>
          <w:b/>
          <w:sz w:val="24"/>
          <w:szCs w:val="24"/>
          <w:lang w:val="ru-RU"/>
        </w:rPr>
        <w:t>П</w:t>
      </w:r>
      <w:r w:rsidRPr="00586AD0">
        <w:rPr>
          <w:rFonts w:ascii="Times New Roman" w:hAnsi="Times New Roman" w:cs="Times New Roman"/>
          <w:b/>
          <w:sz w:val="24"/>
          <w:szCs w:val="24"/>
        </w:rPr>
        <w:t>одготовка процесса</w:t>
      </w:r>
      <w:r w:rsidR="00F8774E">
        <w:rPr>
          <w:rFonts w:ascii="Times New Roman" w:hAnsi="Times New Roman" w:cs="Times New Roman"/>
          <w:sz w:val="24"/>
          <w:szCs w:val="24"/>
        </w:rPr>
        <w:t xml:space="preserve"> </w:t>
      </w:r>
      <w:r w:rsidR="00F8774E" w:rsidRPr="00F8774E">
        <w:rPr>
          <w:rFonts w:ascii="Times New Roman" w:hAnsi="Times New Roman" w:cs="Times New Roman"/>
          <w:sz w:val="20"/>
          <w:szCs w:val="24"/>
          <w:lang w:val="ru-RU"/>
        </w:rPr>
        <w:t>(</w:t>
      </w:r>
      <w:r w:rsidRPr="00F8774E">
        <w:rPr>
          <w:rFonts w:ascii="Times New Roman" w:hAnsi="Times New Roman" w:cs="Times New Roman"/>
          <w:sz w:val="20"/>
          <w:szCs w:val="24"/>
        </w:rPr>
        <w:t>Должны быть выбраны и адаптированы стандарты, инструментарии и языки программирования для выполнения работ в процессе разработки, так же должна быть выбрана модель ЖЦ</w:t>
      </w:r>
      <w:r w:rsidR="00F8774E">
        <w:rPr>
          <w:rFonts w:ascii="Times New Roman" w:hAnsi="Times New Roman" w:cs="Times New Roman"/>
          <w:sz w:val="20"/>
          <w:szCs w:val="24"/>
          <w:lang w:val="ru-RU"/>
        </w:rPr>
        <w:t>)</w:t>
      </w:r>
      <w:r w:rsidRPr="00DC0BEB">
        <w:rPr>
          <w:rFonts w:ascii="Times New Roman" w:hAnsi="Times New Roman" w:cs="Times New Roman"/>
          <w:sz w:val="24"/>
          <w:szCs w:val="24"/>
        </w:rPr>
        <w:t>.</w:t>
      </w:r>
    </w:p>
    <w:p w14:paraId="5D67A49E" w14:textId="6CE45D10" w:rsidR="007851B7" w:rsidRPr="00F8774E" w:rsidRDefault="00F8774E" w:rsidP="00DC0BEB">
      <w:pPr>
        <w:tabs>
          <w:tab w:val="left" w:pos="709"/>
          <w:tab w:val="right" w:leader="dot" w:pos="11482"/>
        </w:tabs>
        <w:ind w:left="142"/>
        <w:rPr>
          <w:rFonts w:ascii="Times New Roman" w:hAnsi="Times New Roman" w:cs="Times New Roman"/>
          <w:sz w:val="20"/>
          <w:szCs w:val="24"/>
        </w:rPr>
      </w:pPr>
      <w:r>
        <w:rPr>
          <w:rFonts w:ascii="Times New Roman" w:hAnsi="Times New Roman" w:cs="Times New Roman"/>
          <w:b/>
          <w:sz w:val="24"/>
          <w:szCs w:val="24"/>
        </w:rPr>
        <w:t xml:space="preserve">2-я работа – </w:t>
      </w:r>
      <w:r>
        <w:rPr>
          <w:rFonts w:ascii="Times New Roman" w:hAnsi="Times New Roman" w:cs="Times New Roman"/>
          <w:b/>
          <w:sz w:val="24"/>
          <w:szCs w:val="24"/>
          <w:lang w:val="ru-RU"/>
        </w:rPr>
        <w:t>А</w:t>
      </w:r>
      <w:r>
        <w:rPr>
          <w:rFonts w:ascii="Times New Roman" w:hAnsi="Times New Roman" w:cs="Times New Roman"/>
          <w:b/>
          <w:sz w:val="24"/>
          <w:szCs w:val="24"/>
        </w:rPr>
        <w:t xml:space="preserve">нализ требований к системе </w:t>
      </w:r>
      <w:r w:rsidRPr="00F8774E">
        <w:rPr>
          <w:rFonts w:ascii="Times New Roman" w:hAnsi="Times New Roman" w:cs="Times New Roman"/>
          <w:sz w:val="20"/>
          <w:szCs w:val="24"/>
          <w:lang w:val="ru-RU"/>
        </w:rPr>
        <w:t>(</w:t>
      </w:r>
      <w:r w:rsidR="008F52D0" w:rsidRPr="00F8774E">
        <w:rPr>
          <w:rFonts w:ascii="Times New Roman" w:hAnsi="Times New Roman" w:cs="Times New Roman"/>
          <w:sz w:val="20"/>
          <w:szCs w:val="24"/>
        </w:rPr>
        <w:t>Должны быть разработаны требования к системе. Требования к системе должны охватывать:</w:t>
      </w:r>
    </w:p>
    <w:p w14:paraId="6C232C8B" w14:textId="4E625DEA"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xml:space="preserve">- функции и возможности </w:t>
      </w:r>
      <w:r w:rsidR="00465915" w:rsidRPr="00F8774E">
        <w:rPr>
          <w:rFonts w:ascii="Times New Roman" w:hAnsi="Times New Roman" w:cs="Times New Roman"/>
          <w:sz w:val="20"/>
          <w:szCs w:val="24"/>
        </w:rPr>
        <w:t>сист.</w:t>
      </w:r>
      <w:r w:rsidRPr="00F8774E">
        <w:rPr>
          <w:rFonts w:ascii="Times New Roman" w:hAnsi="Times New Roman" w:cs="Times New Roman"/>
          <w:sz w:val="20"/>
          <w:szCs w:val="24"/>
        </w:rPr>
        <w:t>;</w:t>
      </w:r>
    </w:p>
    <w:p w14:paraId="1C70C6F6" w14:textId="4834C03C"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коммерческие и организационные требования;</w:t>
      </w:r>
    </w:p>
    <w:p w14:paraId="2D8D8597" w14:textId="35628F1F"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пользователя;</w:t>
      </w:r>
    </w:p>
    <w:p w14:paraId="294AAA81" w14:textId="3772486A"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безопасности и защиты;</w:t>
      </w:r>
    </w:p>
    <w:p w14:paraId="307BD6A1" w14:textId="019B3CD8"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эргономические требования;(требования к системе, чтобы чел-оператор не страдал при работе)</w:t>
      </w:r>
    </w:p>
    <w:p w14:paraId="19E5A812" w14:textId="58CBE6BD"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к интерфейсам;</w:t>
      </w:r>
    </w:p>
    <w:p w14:paraId="1A6D7C41" w14:textId="4DF6DDDD"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эксплуатационные требования;</w:t>
      </w:r>
    </w:p>
    <w:p w14:paraId="7544888D" w14:textId="7703FC58"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к сопровождению.</w:t>
      </w:r>
    </w:p>
    <w:p w14:paraId="6137793D" w14:textId="0FD31FCF"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xml:space="preserve"> Результатом данной работы должна быть документально оформленная спецификация требований к системе (System Requirement Specification)</w:t>
      </w:r>
      <w:r w:rsidR="00F8774E">
        <w:rPr>
          <w:rFonts w:ascii="Times New Roman" w:hAnsi="Times New Roman" w:cs="Times New Roman"/>
          <w:sz w:val="20"/>
          <w:szCs w:val="24"/>
          <w:lang w:val="ru-RU"/>
        </w:rPr>
        <w:t>)</w:t>
      </w:r>
      <w:r w:rsidRPr="00F8774E">
        <w:rPr>
          <w:rFonts w:ascii="Times New Roman" w:hAnsi="Times New Roman" w:cs="Times New Roman"/>
          <w:sz w:val="20"/>
          <w:szCs w:val="24"/>
        </w:rPr>
        <w:t>.</w:t>
      </w:r>
    </w:p>
    <w:p w14:paraId="28330848" w14:textId="0C69A7C8" w:rsidR="007851B7" w:rsidRPr="00DC0BEB" w:rsidRDefault="00F8774E"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b/>
          <w:sz w:val="24"/>
          <w:szCs w:val="24"/>
        </w:rPr>
        <w:t xml:space="preserve">3-я работа – </w:t>
      </w:r>
      <w:r>
        <w:rPr>
          <w:rFonts w:ascii="Times New Roman" w:hAnsi="Times New Roman" w:cs="Times New Roman"/>
          <w:b/>
          <w:sz w:val="24"/>
          <w:szCs w:val="24"/>
          <w:lang w:val="ru-RU"/>
        </w:rPr>
        <w:t>П</w:t>
      </w:r>
      <w:r w:rsidR="008F52D0" w:rsidRPr="00F8774E">
        <w:rPr>
          <w:rFonts w:ascii="Times New Roman" w:hAnsi="Times New Roman" w:cs="Times New Roman"/>
          <w:b/>
          <w:sz w:val="24"/>
          <w:szCs w:val="24"/>
        </w:rPr>
        <w:t>роектирование системной архитектуры.</w:t>
      </w:r>
      <w:r w:rsidR="008F52D0" w:rsidRPr="00DC0BEB">
        <w:rPr>
          <w:rFonts w:ascii="Times New Roman" w:hAnsi="Times New Roman" w:cs="Times New Roman"/>
          <w:sz w:val="24"/>
          <w:szCs w:val="24"/>
        </w:rPr>
        <w:t xml:space="preserve"> </w:t>
      </w:r>
      <w:r w:rsidRPr="00F8774E">
        <w:rPr>
          <w:rFonts w:ascii="Times New Roman" w:hAnsi="Times New Roman" w:cs="Times New Roman"/>
          <w:sz w:val="20"/>
          <w:szCs w:val="24"/>
          <w:lang w:val="ru-RU"/>
        </w:rPr>
        <w:t>(</w:t>
      </w:r>
      <w:r w:rsidR="008F52D0" w:rsidRPr="00F8774E">
        <w:rPr>
          <w:rFonts w:ascii="Times New Roman" w:hAnsi="Times New Roman" w:cs="Times New Roman"/>
          <w:sz w:val="20"/>
          <w:szCs w:val="24"/>
        </w:rPr>
        <w:t xml:space="preserve">Должна быть определена общая архитектура всей </w:t>
      </w:r>
      <w:r w:rsidR="00465915" w:rsidRPr="00F8774E">
        <w:rPr>
          <w:rFonts w:ascii="Times New Roman" w:hAnsi="Times New Roman" w:cs="Times New Roman"/>
          <w:sz w:val="20"/>
          <w:szCs w:val="24"/>
        </w:rPr>
        <w:t>сист.</w:t>
      </w:r>
      <w:r w:rsidR="008F52D0" w:rsidRPr="00F8774E">
        <w:rPr>
          <w:rFonts w:ascii="Times New Roman" w:hAnsi="Times New Roman" w:cs="Times New Roman"/>
          <w:sz w:val="20"/>
          <w:szCs w:val="24"/>
        </w:rPr>
        <w:t xml:space="preserve">, должны быть указаны объекты технических и программных средств и ручных операций. Ручные операции представляют собой те операции, которые пользователь </w:t>
      </w:r>
      <w:r w:rsidR="00465915" w:rsidRPr="00F8774E">
        <w:rPr>
          <w:rFonts w:ascii="Times New Roman" w:hAnsi="Times New Roman" w:cs="Times New Roman"/>
          <w:sz w:val="20"/>
          <w:szCs w:val="24"/>
        </w:rPr>
        <w:t>сист.</w:t>
      </w:r>
      <w:r w:rsidR="008F52D0" w:rsidRPr="00F8774E">
        <w:rPr>
          <w:rFonts w:ascii="Times New Roman" w:hAnsi="Times New Roman" w:cs="Times New Roman"/>
          <w:sz w:val="20"/>
          <w:szCs w:val="24"/>
        </w:rPr>
        <w:t xml:space="preserve"> выполняет вручную, так как, в основном, все разрабатываемые </w:t>
      </w:r>
      <w:r w:rsidR="00465915" w:rsidRPr="00F8774E">
        <w:rPr>
          <w:rFonts w:ascii="Times New Roman" w:hAnsi="Times New Roman" w:cs="Times New Roman"/>
          <w:sz w:val="20"/>
          <w:szCs w:val="24"/>
        </w:rPr>
        <w:t>сист.</w:t>
      </w:r>
      <w:r w:rsidR="008F52D0" w:rsidRPr="00F8774E">
        <w:rPr>
          <w:rFonts w:ascii="Times New Roman" w:hAnsi="Times New Roman" w:cs="Times New Roman"/>
          <w:sz w:val="20"/>
          <w:szCs w:val="24"/>
        </w:rPr>
        <w:t xml:space="preserve"> являются автоматизированными, а не автоматическими. Должно быть обеспечено распределение всех требований между объектами архитектуры </w:t>
      </w:r>
      <w:del w:id="53" w:author="Вадим Стубеда" w:date="2020-03-19T00:41:00Z">
        <w:r w:rsidR="00465915" w:rsidRPr="00F8774E" w:rsidDel="00BC5515">
          <w:rPr>
            <w:rFonts w:ascii="Times New Roman" w:hAnsi="Times New Roman" w:cs="Times New Roman"/>
            <w:sz w:val="20"/>
            <w:szCs w:val="24"/>
          </w:rPr>
          <w:delText>сист.</w:delText>
        </w:r>
        <w:r w:rsidR="008F52D0" w:rsidRPr="00F8774E" w:rsidDel="00BC5515">
          <w:rPr>
            <w:rFonts w:ascii="Times New Roman" w:hAnsi="Times New Roman" w:cs="Times New Roman"/>
            <w:sz w:val="20"/>
            <w:szCs w:val="24"/>
          </w:rPr>
          <w:delText>.</w:delText>
        </w:r>
      </w:del>
      <w:ins w:id="54" w:author="Вадим Стубеда" w:date="2020-03-19T00:41:00Z">
        <w:r w:rsidR="00BC5515" w:rsidRPr="00F8774E">
          <w:rPr>
            <w:rFonts w:ascii="Times New Roman" w:hAnsi="Times New Roman" w:cs="Times New Roman"/>
            <w:sz w:val="20"/>
            <w:szCs w:val="24"/>
          </w:rPr>
          <w:t>сист.</w:t>
        </w:r>
      </w:ins>
      <w:r w:rsidR="008F52D0" w:rsidRPr="00F8774E">
        <w:rPr>
          <w:rFonts w:ascii="Times New Roman" w:hAnsi="Times New Roman" w:cs="Times New Roman"/>
          <w:sz w:val="20"/>
          <w:szCs w:val="24"/>
        </w:rPr>
        <w:t xml:space="preserve"> Затем на основе указанных объектов архитектуры должны быть определены объекты конфигурации технических и программных средств и ручных операций. Должна быть документально оформлена привязка системной архитектуры и требований к системе относительно установленных требований</w:t>
      </w:r>
      <w:r>
        <w:rPr>
          <w:rFonts w:ascii="Times New Roman" w:hAnsi="Times New Roman" w:cs="Times New Roman"/>
          <w:sz w:val="20"/>
          <w:szCs w:val="24"/>
          <w:lang w:val="ru-RU"/>
        </w:rPr>
        <w:t>)</w:t>
      </w:r>
      <w:r w:rsidR="008F52D0" w:rsidRPr="00DC0BEB">
        <w:rPr>
          <w:rFonts w:ascii="Times New Roman" w:hAnsi="Times New Roman" w:cs="Times New Roman"/>
          <w:sz w:val="24"/>
          <w:szCs w:val="24"/>
        </w:rPr>
        <w:t>.</w:t>
      </w:r>
    </w:p>
    <w:p w14:paraId="48D173F1" w14:textId="008ACB3C"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b/>
          <w:sz w:val="24"/>
          <w:szCs w:val="24"/>
        </w:rPr>
        <w:t xml:space="preserve">4-я работа – </w:t>
      </w:r>
      <w:r w:rsidR="00F8774E">
        <w:rPr>
          <w:rFonts w:ascii="Times New Roman" w:hAnsi="Times New Roman" w:cs="Times New Roman"/>
          <w:b/>
          <w:sz w:val="24"/>
          <w:szCs w:val="24"/>
          <w:lang w:val="ru-RU"/>
        </w:rPr>
        <w:t>А</w:t>
      </w:r>
      <w:r w:rsidRPr="00F8774E">
        <w:rPr>
          <w:rFonts w:ascii="Times New Roman" w:hAnsi="Times New Roman" w:cs="Times New Roman"/>
          <w:b/>
          <w:sz w:val="24"/>
          <w:szCs w:val="24"/>
        </w:rPr>
        <w:t>нализ требований к программным средствам (ПС).</w:t>
      </w:r>
      <w:r w:rsidRPr="00DC0BEB">
        <w:rPr>
          <w:rFonts w:ascii="Times New Roman" w:hAnsi="Times New Roman" w:cs="Times New Roman"/>
          <w:sz w:val="24"/>
          <w:szCs w:val="24"/>
        </w:rPr>
        <w:t xml:space="preserve"> </w:t>
      </w:r>
      <w:r w:rsidR="00F8774E" w:rsidRPr="00F8774E">
        <w:rPr>
          <w:rFonts w:ascii="Times New Roman" w:hAnsi="Times New Roman" w:cs="Times New Roman"/>
          <w:sz w:val="20"/>
          <w:szCs w:val="24"/>
          <w:lang w:val="ru-RU"/>
        </w:rPr>
        <w:t>(</w:t>
      </w:r>
      <w:r w:rsidRPr="00F8774E">
        <w:rPr>
          <w:rFonts w:ascii="Times New Roman" w:hAnsi="Times New Roman" w:cs="Times New Roman"/>
          <w:sz w:val="20"/>
          <w:szCs w:val="24"/>
        </w:rPr>
        <w:t>Применительно к каждому пр</w:t>
      </w:r>
      <w:r w:rsidR="00F8774E" w:rsidRPr="00F8774E">
        <w:rPr>
          <w:rFonts w:ascii="Times New Roman" w:hAnsi="Times New Roman" w:cs="Times New Roman"/>
          <w:sz w:val="20"/>
          <w:szCs w:val="24"/>
        </w:rPr>
        <w:t xml:space="preserve">ограммному объекту архитектуры </w:t>
      </w:r>
      <w:r w:rsidRPr="00F8774E">
        <w:rPr>
          <w:rFonts w:ascii="Times New Roman" w:hAnsi="Times New Roman" w:cs="Times New Roman"/>
          <w:sz w:val="20"/>
          <w:szCs w:val="24"/>
        </w:rPr>
        <w:t>должна быть разработана спецификация требований. Должны быть установлены и документально оформлены следующие требования к программным средствам:</w:t>
      </w:r>
    </w:p>
    <w:p w14:paraId="2659D0D3" w14:textId="1A1811FB"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функциональные требования;</w:t>
      </w:r>
    </w:p>
    <w:p w14:paraId="5EACF42F" w14:textId="57F34E1D"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технические требования, включая производительность, физические характеристики и окружающие условия, под которые должен быть создан программный объект;</w:t>
      </w:r>
    </w:p>
    <w:p w14:paraId="2C209E7E" w14:textId="189BE140"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к внешним интерфейсам программного объекта;</w:t>
      </w:r>
    </w:p>
    <w:p w14:paraId="7A6D256E" w14:textId="0B26A129"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квалификационные требования;</w:t>
      </w:r>
    </w:p>
    <w:p w14:paraId="4841EF1C" w14:textId="7051154E"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безопасности и защиты;</w:t>
      </w:r>
    </w:p>
    <w:p w14:paraId="247EF2A5" w14:textId="5727E772"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эргономические требования, включая требования, относящиеся к ручным операциям;</w:t>
      </w:r>
    </w:p>
    <w:p w14:paraId="352F65E1" w14:textId="2385BDEF"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к определению данных и базе данных;</w:t>
      </w:r>
    </w:p>
    <w:p w14:paraId="76643C94" w14:textId="528C09F9"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по вводу в действие и приёмке поставляемого ПС на объектах эксплуатации и сопровождения;</w:t>
      </w:r>
    </w:p>
    <w:p w14:paraId="7E7503C8" w14:textId="4C7720CA"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к документации пользователя;</w:t>
      </w:r>
    </w:p>
    <w:p w14:paraId="6A1EFFF9" w14:textId="5D4F70A8"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к эксплуатации объекта пользователем;</w:t>
      </w:r>
    </w:p>
    <w:p w14:paraId="424ED816" w14:textId="216244CA" w:rsidR="007851B7" w:rsidRPr="00F8774E" w:rsidRDefault="008F52D0"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sz w:val="20"/>
          <w:szCs w:val="24"/>
        </w:rPr>
        <w:t>- требования к обслуживанию пользователя.</w:t>
      </w:r>
    </w:p>
    <w:p w14:paraId="65C49BA8" w14:textId="67A36F85"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F8774E">
        <w:rPr>
          <w:rFonts w:ascii="Times New Roman" w:hAnsi="Times New Roman" w:cs="Times New Roman"/>
          <w:sz w:val="20"/>
          <w:szCs w:val="24"/>
        </w:rPr>
        <w:t>Результатом данной работы должна быть спецификация требований к ПС (SoftwareRequirement Specification)</w:t>
      </w:r>
      <w:r w:rsidR="00F8774E">
        <w:rPr>
          <w:rFonts w:ascii="Times New Roman" w:hAnsi="Times New Roman" w:cs="Times New Roman"/>
          <w:sz w:val="20"/>
          <w:szCs w:val="24"/>
          <w:lang w:val="ru-RU"/>
        </w:rPr>
        <w:t>)</w:t>
      </w:r>
      <w:r w:rsidRPr="00DC0BEB">
        <w:rPr>
          <w:rFonts w:ascii="Times New Roman" w:hAnsi="Times New Roman" w:cs="Times New Roman"/>
          <w:sz w:val="24"/>
          <w:szCs w:val="24"/>
        </w:rPr>
        <w:t>.</w:t>
      </w:r>
    </w:p>
    <w:p w14:paraId="429469CD" w14:textId="6847F8A1" w:rsidR="007851B7" w:rsidRPr="00983B73" w:rsidRDefault="00F8774E" w:rsidP="00DC0BEB">
      <w:pPr>
        <w:tabs>
          <w:tab w:val="left" w:pos="709"/>
          <w:tab w:val="right" w:leader="dot" w:pos="11482"/>
        </w:tabs>
        <w:ind w:left="142"/>
        <w:rPr>
          <w:rFonts w:ascii="Times New Roman" w:hAnsi="Times New Roman" w:cs="Times New Roman"/>
          <w:sz w:val="20"/>
          <w:szCs w:val="24"/>
        </w:rPr>
      </w:pPr>
      <w:r w:rsidRPr="00F8774E">
        <w:rPr>
          <w:rFonts w:ascii="Times New Roman" w:hAnsi="Times New Roman" w:cs="Times New Roman"/>
          <w:b/>
          <w:sz w:val="24"/>
          <w:szCs w:val="24"/>
        </w:rPr>
        <w:t xml:space="preserve">5-я работа – </w:t>
      </w:r>
      <w:r w:rsidRPr="00F8774E">
        <w:rPr>
          <w:rFonts w:ascii="Times New Roman" w:hAnsi="Times New Roman" w:cs="Times New Roman"/>
          <w:b/>
          <w:sz w:val="24"/>
          <w:szCs w:val="24"/>
          <w:lang w:val="ru-RU"/>
        </w:rPr>
        <w:t>П</w:t>
      </w:r>
      <w:r w:rsidR="008F52D0" w:rsidRPr="00F8774E">
        <w:rPr>
          <w:rFonts w:ascii="Times New Roman" w:hAnsi="Times New Roman" w:cs="Times New Roman"/>
          <w:b/>
          <w:sz w:val="24"/>
          <w:szCs w:val="24"/>
        </w:rPr>
        <w:t>роектирование программной архитектуры.</w:t>
      </w:r>
      <w:r w:rsidR="008F52D0" w:rsidRPr="00DC0BEB">
        <w:rPr>
          <w:rFonts w:ascii="Times New Roman" w:hAnsi="Times New Roman" w:cs="Times New Roman"/>
          <w:sz w:val="24"/>
          <w:szCs w:val="24"/>
        </w:rPr>
        <w:t xml:space="preserve"> </w:t>
      </w:r>
      <w:r w:rsidR="00983B73" w:rsidRPr="00983B73">
        <w:rPr>
          <w:rFonts w:ascii="Times New Roman" w:hAnsi="Times New Roman" w:cs="Times New Roman"/>
          <w:sz w:val="20"/>
          <w:szCs w:val="24"/>
          <w:lang w:val="ru-RU"/>
        </w:rPr>
        <w:t>(</w:t>
      </w:r>
      <w:r w:rsidR="008F52D0" w:rsidRPr="00983B73">
        <w:rPr>
          <w:rFonts w:ascii="Times New Roman" w:hAnsi="Times New Roman" w:cs="Times New Roman"/>
          <w:sz w:val="20"/>
          <w:szCs w:val="24"/>
        </w:rPr>
        <w:t>Требования к программному объекту должны быть преобразованы в программную архитектуру, которая описывает общую структуру программного объекта и определяет компоненты объекта. Затем должно быть обеспечено распределение всех требований к программному объекту между его компонентами. Должны быть разработаны и документально оформлены:</w:t>
      </w:r>
    </w:p>
    <w:p w14:paraId="52ABBB48" w14:textId="10EC905B" w:rsidR="007851B7" w:rsidRPr="00983B73" w:rsidRDefault="008F52D0" w:rsidP="00DC0BEB">
      <w:pPr>
        <w:tabs>
          <w:tab w:val="left" w:pos="709"/>
          <w:tab w:val="right" w:leader="dot" w:pos="11482"/>
        </w:tabs>
        <w:ind w:left="142"/>
        <w:rPr>
          <w:rFonts w:ascii="Times New Roman" w:hAnsi="Times New Roman" w:cs="Times New Roman"/>
          <w:sz w:val="20"/>
          <w:szCs w:val="24"/>
        </w:rPr>
      </w:pPr>
      <w:r w:rsidRPr="00983B73">
        <w:rPr>
          <w:rFonts w:ascii="Times New Roman" w:hAnsi="Times New Roman" w:cs="Times New Roman"/>
          <w:sz w:val="20"/>
          <w:szCs w:val="24"/>
        </w:rPr>
        <w:t>- общий (эскизный) проект внешних интерфейсов программного объекта и интерфейсов между компонентами объекта;</w:t>
      </w:r>
    </w:p>
    <w:p w14:paraId="213CA2E2" w14:textId="160AA11D" w:rsidR="007851B7" w:rsidRPr="00983B73" w:rsidRDefault="008F52D0" w:rsidP="00DC0BEB">
      <w:pPr>
        <w:tabs>
          <w:tab w:val="left" w:pos="709"/>
          <w:tab w:val="right" w:leader="dot" w:pos="11482"/>
        </w:tabs>
        <w:ind w:left="142"/>
        <w:rPr>
          <w:rFonts w:ascii="Times New Roman" w:hAnsi="Times New Roman" w:cs="Times New Roman"/>
          <w:sz w:val="20"/>
          <w:szCs w:val="24"/>
        </w:rPr>
      </w:pPr>
      <w:r w:rsidRPr="00983B73">
        <w:rPr>
          <w:rFonts w:ascii="Times New Roman" w:hAnsi="Times New Roman" w:cs="Times New Roman"/>
          <w:sz w:val="20"/>
          <w:szCs w:val="24"/>
        </w:rPr>
        <w:t>- общий (эскизный) проект базы данных;</w:t>
      </w:r>
    </w:p>
    <w:p w14:paraId="2E4176E5" w14:textId="04A697D0" w:rsidR="007851B7" w:rsidRPr="00983B73" w:rsidRDefault="008F52D0" w:rsidP="00DC0BEB">
      <w:pPr>
        <w:tabs>
          <w:tab w:val="left" w:pos="709"/>
          <w:tab w:val="right" w:leader="dot" w:pos="11482"/>
        </w:tabs>
        <w:ind w:left="142"/>
        <w:rPr>
          <w:rFonts w:ascii="Times New Roman" w:hAnsi="Times New Roman" w:cs="Times New Roman"/>
          <w:sz w:val="20"/>
          <w:szCs w:val="24"/>
        </w:rPr>
      </w:pPr>
      <w:r w:rsidRPr="00983B73">
        <w:rPr>
          <w:rFonts w:ascii="Times New Roman" w:hAnsi="Times New Roman" w:cs="Times New Roman"/>
          <w:sz w:val="20"/>
          <w:szCs w:val="24"/>
        </w:rPr>
        <w:t>- предварительные версии документации пользователя;</w:t>
      </w:r>
    </w:p>
    <w:p w14:paraId="207AEAE9" w14:textId="2C1A224A"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983B73">
        <w:rPr>
          <w:rFonts w:ascii="Times New Roman" w:hAnsi="Times New Roman" w:cs="Times New Roman"/>
          <w:sz w:val="20"/>
          <w:szCs w:val="24"/>
        </w:rPr>
        <w:t>- общие требования к тестированию программного объекта</w:t>
      </w:r>
      <w:r w:rsidR="00983B73">
        <w:rPr>
          <w:rFonts w:ascii="Times New Roman" w:hAnsi="Times New Roman" w:cs="Times New Roman"/>
          <w:sz w:val="20"/>
          <w:szCs w:val="24"/>
          <w:lang w:val="ru-RU"/>
        </w:rPr>
        <w:t>)</w:t>
      </w:r>
      <w:r w:rsidRPr="00DC0BEB">
        <w:rPr>
          <w:rFonts w:ascii="Times New Roman" w:hAnsi="Times New Roman" w:cs="Times New Roman"/>
          <w:sz w:val="24"/>
          <w:szCs w:val="24"/>
        </w:rPr>
        <w:t>.</w:t>
      </w:r>
    </w:p>
    <w:p w14:paraId="2692BD92" w14:textId="1324CFA8" w:rsidR="007851B7" w:rsidRPr="00983B73" w:rsidRDefault="00983B73" w:rsidP="00DC0BEB">
      <w:pPr>
        <w:tabs>
          <w:tab w:val="left" w:pos="709"/>
          <w:tab w:val="right" w:leader="dot" w:pos="11482"/>
        </w:tabs>
        <w:ind w:left="142"/>
        <w:rPr>
          <w:rFonts w:ascii="Times New Roman" w:hAnsi="Times New Roman" w:cs="Times New Roman"/>
          <w:sz w:val="20"/>
          <w:szCs w:val="24"/>
        </w:rPr>
      </w:pPr>
      <w:r w:rsidRPr="00983B73">
        <w:rPr>
          <w:rFonts w:ascii="Times New Roman" w:hAnsi="Times New Roman" w:cs="Times New Roman"/>
          <w:b/>
          <w:sz w:val="24"/>
          <w:szCs w:val="24"/>
        </w:rPr>
        <w:t xml:space="preserve">6-я работа – </w:t>
      </w:r>
      <w:r w:rsidRPr="00983B73">
        <w:rPr>
          <w:rFonts w:ascii="Times New Roman" w:hAnsi="Times New Roman" w:cs="Times New Roman"/>
          <w:b/>
          <w:sz w:val="24"/>
          <w:szCs w:val="24"/>
          <w:lang w:val="ru-RU"/>
        </w:rPr>
        <w:t>Те</w:t>
      </w:r>
      <w:r w:rsidR="008F52D0" w:rsidRPr="00983B73">
        <w:rPr>
          <w:rFonts w:ascii="Times New Roman" w:hAnsi="Times New Roman" w:cs="Times New Roman"/>
          <w:b/>
          <w:sz w:val="24"/>
          <w:szCs w:val="24"/>
        </w:rPr>
        <w:t>хническое проектирование ПС.</w:t>
      </w:r>
      <w:r w:rsidR="008F52D0" w:rsidRPr="00DC0BEB">
        <w:rPr>
          <w:rFonts w:ascii="Times New Roman" w:hAnsi="Times New Roman" w:cs="Times New Roman"/>
          <w:sz w:val="24"/>
          <w:szCs w:val="24"/>
        </w:rPr>
        <w:t xml:space="preserve"> </w:t>
      </w:r>
      <w:r w:rsidRPr="00983B73">
        <w:rPr>
          <w:rFonts w:ascii="Times New Roman" w:hAnsi="Times New Roman" w:cs="Times New Roman"/>
          <w:sz w:val="20"/>
          <w:szCs w:val="24"/>
          <w:lang w:val="ru-RU"/>
        </w:rPr>
        <w:t>(</w:t>
      </w:r>
      <w:r w:rsidR="008F52D0" w:rsidRPr="00983B73">
        <w:rPr>
          <w:rFonts w:ascii="Times New Roman" w:hAnsi="Times New Roman" w:cs="Times New Roman"/>
          <w:sz w:val="20"/>
          <w:szCs w:val="24"/>
        </w:rPr>
        <w:t xml:space="preserve">Должен быть разработан технический проект для каждого компонента программного объекта. Компоненты программного объекта должны быть уточнены на уровне программных модулей. Должно быть обеспечено распределение технических требований к компонентам между программными модулями. Технический проект должен быть документально оформлен. Кроме того, должен быть разработан и документально оформлен технический </w:t>
      </w:r>
      <w:del w:id="55" w:author="Вадим Стубеда" w:date="2020-03-19T00:41:00Z">
        <w:r w:rsidR="008F52D0" w:rsidRPr="00983B73" w:rsidDel="00BC5515">
          <w:rPr>
            <w:rFonts w:ascii="Times New Roman" w:hAnsi="Times New Roman" w:cs="Times New Roman"/>
            <w:sz w:val="20"/>
            <w:szCs w:val="24"/>
          </w:rPr>
          <w:delText>проект  внешнего</w:delText>
        </w:r>
      </w:del>
      <w:ins w:id="56" w:author="Вадим Стубеда" w:date="2020-03-19T00:41:00Z">
        <w:r w:rsidR="00BC5515" w:rsidRPr="00983B73">
          <w:rPr>
            <w:rFonts w:ascii="Times New Roman" w:hAnsi="Times New Roman" w:cs="Times New Roman"/>
            <w:sz w:val="20"/>
            <w:szCs w:val="24"/>
          </w:rPr>
          <w:t>проект внешнего</w:t>
        </w:r>
      </w:ins>
      <w:r w:rsidR="008F52D0" w:rsidRPr="00983B73">
        <w:rPr>
          <w:rFonts w:ascii="Times New Roman" w:hAnsi="Times New Roman" w:cs="Times New Roman"/>
          <w:sz w:val="20"/>
          <w:szCs w:val="24"/>
        </w:rPr>
        <w:t xml:space="preserve"> интерфейса программного объекта, интерфейса между компонентами и интерфейса между программными модулями. Должны быть разработаны и документально оформлены:</w:t>
      </w:r>
    </w:p>
    <w:p w14:paraId="667F441B" w14:textId="2EF60CCE" w:rsidR="007851B7" w:rsidRPr="00983B73" w:rsidRDefault="008F52D0" w:rsidP="00DC0BEB">
      <w:pPr>
        <w:tabs>
          <w:tab w:val="left" w:pos="709"/>
          <w:tab w:val="right" w:leader="dot" w:pos="11482"/>
        </w:tabs>
        <w:ind w:left="142"/>
        <w:rPr>
          <w:rFonts w:ascii="Times New Roman" w:hAnsi="Times New Roman" w:cs="Times New Roman"/>
          <w:sz w:val="20"/>
          <w:szCs w:val="24"/>
        </w:rPr>
      </w:pPr>
      <w:r w:rsidRPr="00983B73">
        <w:rPr>
          <w:rFonts w:ascii="Times New Roman" w:hAnsi="Times New Roman" w:cs="Times New Roman"/>
          <w:sz w:val="20"/>
          <w:szCs w:val="24"/>
        </w:rPr>
        <w:t>- технический проект базы данных;</w:t>
      </w:r>
    </w:p>
    <w:p w14:paraId="3B64B73F" w14:textId="40317230"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983B73">
        <w:rPr>
          <w:rFonts w:ascii="Times New Roman" w:hAnsi="Times New Roman" w:cs="Times New Roman"/>
          <w:sz w:val="20"/>
          <w:szCs w:val="24"/>
        </w:rPr>
        <w:t>- требования к тестированию и программе испытаний программных модулей</w:t>
      </w:r>
      <w:r w:rsidR="00983B73">
        <w:rPr>
          <w:rFonts w:ascii="Times New Roman" w:hAnsi="Times New Roman" w:cs="Times New Roman"/>
          <w:sz w:val="20"/>
          <w:szCs w:val="24"/>
          <w:lang w:val="ru-RU"/>
        </w:rPr>
        <w:t>)</w:t>
      </w:r>
      <w:r w:rsidRPr="00DC0BEB">
        <w:rPr>
          <w:rFonts w:ascii="Times New Roman" w:hAnsi="Times New Roman" w:cs="Times New Roman"/>
          <w:sz w:val="24"/>
          <w:szCs w:val="24"/>
        </w:rPr>
        <w:t>.</w:t>
      </w:r>
    </w:p>
    <w:p w14:paraId="21D6B3E5" w14:textId="6BE1E870" w:rsidR="007851B7" w:rsidRPr="00983B73" w:rsidRDefault="00983B73" w:rsidP="00DC0BEB">
      <w:pPr>
        <w:tabs>
          <w:tab w:val="left" w:pos="709"/>
          <w:tab w:val="right" w:leader="dot" w:pos="11482"/>
        </w:tabs>
        <w:ind w:left="142"/>
        <w:rPr>
          <w:rFonts w:ascii="Times New Roman" w:hAnsi="Times New Roman" w:cs="Times New Roman"/>
          <w:sz w:val="20"/>
          <w:szCs w:val="24"/>
        </w:rPr>
      </w:pPr>
      <w:r w:rsidRPr="00983B73">
        <w:rPr>
          <w:rFonts w:ascii="Times New Roman" w:hAnsi="Times New Roman" w:cs="Times New Roman"/>
          <w:b/>
          <w:sz w:val="24"/>
          <w:szCs w:val="24"/>
        </w:rPr>
        <w:t xml:space="preserve">7-я работа – </w:t>
      </w:r>
      <w:r w:rsidRPr="00983B73">
        <w:rPr>
          <w:rFonts w:ascii="Times New Roman" w:hAnsi="Times New Roman" w:cs="Times New Roman"/>
          <w:b/>
          <w:sz w:val="24"/>
          <w:szCs w:val="24"/>
          <w:lang w:val="ru-RU"/>
        </w:rPr>
        <w:t>П</w:t>
      </w:r>
      <w:r w:rsidR="008F52D0" w:rsidRPr="00983B73">
        <w:rPr>
          <w:rFonts w:ascii="Times New Roman" w:hAnsi="Times New Roman" w:cs="Times New Roman"/>
          <w:b/>
          <w:sz w:val="24"/>
          <w:szCs w:val="24"/>
        </w:rPr>
        <w:t>рограммирование и тестирование ПС</w:t>
      </w:r>
      <w:r w:rsidR="008F52D0" w:rsidRPr="00DC0BEB">
        <w:rPr>
          <w:rFonts w:ascii="Times New Roman" w:hAnsi="Times New Roman" w:cs="Times New Roman"/>
          <w:sz w:val="24"/>
          <w:szCs w:val="24"/>
        </w:rPr>
        <w:t xml:space="preserve">. </w:t>
      </w:r>
      <w:r w:rsidRPr="00983B73">
        <w:rPr>
          <w:rFonts w:ascii="Times New Roman" w:hAnsi="Times New Roman" w:cs="Times New Roman"/>
          <w:sz w:val="20"/>
          <w:szCs w:val="24"/>
          <w:lang w:val="ru-RU"/>
        </w:rPr>
        <w:t>(</w:t>
      </w:r>
      <w:r w:rsidR="008F52D0" w:rsidRPr="00983B73">
        <w:rPr>
          <w:rFonts w:ascii="Times New Roman" w:hAnsi="Times New Roman" w:cs="Times New Roman"/>
          <w:sz w:val="20"/>
          <w:szCs w:val="24"/>
        </w:rPr>
        <w:t>Должен быть разработан и документально оформлен каждый программный модуль и база данных. Кроме того, должен быть протестирован каждый модуль и база данных на соответствие заданным требованиям. Результаты тестирования должны быть документально оформлены</w:t>
      </w:r>
      <w:r>
        <w:rPr>
          <w:rFonts w:ascii="Times New Roman" w:hAnsi="Times New Roman" w:cs="Times New Roman"/>
          <w:sz w:val="20"/>
          <w:szCs w:val="24"/>
          <w:lang w:val="ru-RU"/>
        </w:rPr>
        <w:t>)</w:t>
      </w:r>
      <w:r w:rsidR="008F52D0" w:rsidRPr="00983B73">
        <w:rPr>
          <w:rFonts w:ascii="Times New Roman" w:hAnsi="Times New Roman" w:cs="Times New Roman"/>
          <w:sz w:val="20"/>
          <w:szCs w:val="24"/>
        </w:rPr>
        <w:t>.</w:t>
      </w:r>
    </w:p>
    <w:p w14:paraId="44C02106" w14:textId="3281E52D" w:rsidR="007851B7" w:rsidRPr="00DC0BEB" w:rsidRDefault="00983B73"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b/>
          <w:sz w:val="24"/>
          <w:szCs w:val="24"/>
        </w:rPr>
        <w:t xml:space="preserve">8-я работа – </w:t>
      </w:r>
      <w:r>
        <w:rPr>
          <w:rFonts w:ascii="Times New Roman" w:hAnsi="Times New Roman" w:cs="Times New Roman"/>
          <w:b/>
          <w:sz w:val="24"/>
          <w:szCs w:val="24"/>
          <w:lang w:val="ru-RU"/>
        </w:rPr>
        <w:t>С</w:t>
      </w:r>
      <w:r w:rsidR="008F52D0" w:rsidRPr="00983B73">
        <w:rPr>
          <w:rFonts w:ascii="Times New Roman" w:hAnsi="Times New Roman" w:cs="Times New Roman"/>
          <w:b/>
          <w:sz w:val="24"/>
          <w:szCs w:val="24"/>
        </w:rPr>
        <w:t>борка ПС.</w:t>
      </w:r>
      <w:r w:rsidR="008F52D0" w:rsidRPr="00DC0BEB">
        <w:rPr>
          <w:rFonts w:ascii="Times New Roman" w:hAnsi="Times New Roman" w:cs="Times New Roman"/>
          <w:sz w:val="24"/>
          <w:szCs w:val="24"/>
        </w:rPr>
        <w:t xml:space="preserve"> </w:t>
      </w:r>
      <w:r w:rsidRPr="00983B73">
        <w:rPr>
          <w:rFonts w:ascii="Times New Roman" w:hAnsi="Times New Roman" w:cs="Times New Roman"/>
          <w:sz w:val="16"/>
          <w:szCs w:val="24"/>
          <w:lang w:val="ru-RU"/>
        </w:rPr>
        <w:t>(</w:t>
      </w:r>
      <w:r w:rsidR="008F52D0" w:rsidRPr="00983B73">
        <w:rPr>
          <w:rFonts w:ascii="Times New Roman" w:hAnsi="Times New Roman" w:cs="Times New Roman"/>
          <w:sz w:val="20"/>
          <w:szCs w:val="24"/>
        </w:rPr>
        <w:t>Все модули и компоненты должны быть собраны в единый программный объект и протестированы. Результаты сборки и тестирования должны быть документально оформлены</w:t>
      </w:r>
      <w:r>
        <w:rPr>
          <w:rFonts w:ascii="Times New Roman" w:hAnsi="Times New Roman" w:cs="Times New Roman"/>
          <w:sz w:val="20"/>
          <w:szCs w:val="24"/>
          <w:lang w:val="ru-RU"/>
        </w:rPr>
        <w:t>)</w:t>
      </w:r>
      <w:r w:rsidR="008F52D0" w:rsidRPr="00DC0BEB">
        <w:rPr>
          <w:rFonts w:ascii="Times New Roman" w:hAnsi="Times New Roman" w:cs="Times New Roman"/>
          <w:sz w:val="24"/>
          <w:szCs w:val="24"/>
        </w:rPr>
        <w:t>.</w:t>
      </w:r>
    </w:p>
    <w:p w14:paraId="19BFABF0" w14:textId="6767C0B3" w:rsidR="007851B7" w:rsidRPr="00983B73" w:rsidRDefault="00983B73" w:rsidP="00983B73">
      <w:pPr>
        <w:tabs>
          <w:tab w:val="left" w:pos="709"/>
          <w:tab w:val="right" w:leader="dot" w:pos="11482"/>
        </w:tabs>
        <w:ind w:left="142"/>
        <w:rPr>
          <w:rFonts w:ascii="Times New Roman" w:hAnsi="Times New Roman" w:cs="Times New Roman"/>
          <w:sz w:val="20"/>
          <w:szCs w:val="24"/>
        </w:rPr>
      </w:pPr>
      <w:r w:rsidRPr="00983B73">
        <w:rPr>
          <w:rFonts w:ascii="Times New Roman" w:hAnsi="Times New Roman" w:cs="Times New Roman"/>
          <w:b/>
          <w:sz w:val="24"/>
          <w:szCs w:val="24"/>
        </w:rPr>
        <w:t xml:space="preserve">9-я работа – </w:t>
      </w:r>
      <w:r w:rsidRPr="00983B73">
        <w:rPr>
          <w:rFonts w:ascii="Times New Roman" w:hAnsi="Times New Roman" w:cs="Times New Roman"/>
          <w:b/>
          <w:sz w:val="24"/>
          <w:szCs w:val="24"/>
          <w:lang w:val="ru-RU"/>
        </w:rPr>
        <w:t>К</w:t>
      </w:r>
      <w:r w:rsidR="008F52D0" w:rsidRPr="00983B73">
        <w:rPr>
          <w:rFonts w:ascii="Times New Roman" w:hAnsi="Times New Roman" w:cs="Times New Roman"/>
          <w:b/>
          <w:sz w:val="24"/>
          <w:szCs w:val="24"/>
        </w:rPr>
        <w:t>валификационные испытания ПС</w:t>
      </w:r>
      <w:r w:rsidR="008F52D0" w:rsidRPr="00DC0BEB">
        <w:rPr>
          <w:rFonts w:ascii="Times New Roman" w:hAnsi="Times New Roman" w:cs="Times New Roman"/>
          <w:sz w:val="24"/>
          <w:szCs w:val="24"/>
        </w:rPr>
        <w:t xml:space="preserve">. </w:t>
      </w:r>
      <w:r w:rsidRPr="00983B73">
        <w:rPr>
          <w:rFonts w:ascii="Times New Roman" w:hAnsi="Times New Roman" w:cs="Times New Roman"/>
          <w:sz w:val="20"/>
          <w:szCs w:val="24"/>
          <w:lang w:val="ru-RU"/>
        </w:rPr>
        <w:t>(</w:t>
      </w:r>
      <w:r w:rsidR="008F52D0" w:rsidRPr="00983B73">
        <w:rPr>
          <w:rFonts w:ascii="Times New Roman" w:hAnsi="Times New Roman" w:cs="Times New Roman"/>
          <w:sz w:val="20"/>
          <w:szCs w:val="24"/>
        </w:rPr>
        <w:t>Должны быть проведены испытания (тестирование) на соответствие квалификационных требований программному объекту. При тестировании должна быть проверена правильность выполнения каждого требования. Ошибки фиксируются и документально оформляются</w:t>
      </w:r>
      <w:r>
        <w:rPr>
          <w:rFonts w:ascii="Times New Roman" w:hAnsi="Times New Roman" w:cs="Times New Roman"/>
          <w:sz w:val="20"/>
          <w:szCs w:val="24"/>
          <w:lang w:val="ru-RU"/>
        </w:rPr>
        <w:t>)</w:t>
      </w:r>
      <w:r w:rsidR="008F52D0" w:rsidRPr="00983B73">
        <w:rPr>
          <w:rFonts w:ascii="Times New Roman" w:hAnsi="Times New Roman" w:cs="Times New Roman"/>
          <w:sz w:val="20"/>
          <w:szCs w:val="24"/>
        </w:rPr>
        <w:t>.</w:t>
      </w:r>
    </w:p>
    <w:p w14:paraId="6933D7F9" w14:textId="16A385AD" w:rsidR="007851B7" w:rsidRPr="00DC0BEB" w:rsidRDefault="00983B73"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b/>
          <w:sz w:val="24"/>
          <w:szCs w:val="24"/>
        </w:rPr>
        <w:t xml:space="preserve">10-я работа – </w:t>
      </w:r>
      <w:r>
        <w:rPr>
          <w:rFonts w:ascii="Times New Roman" w:hAnsi="Times New Roman" w:cs="Times New Roman"/>
          <w:b/>
          <w:sz w:val="24"/>
          <w:szCs w:val="24"/>
          <w:lang w:val="en-US"/>
        </w:rPr>
        <w:t>C</w:t>
      </w:r>
      <w:r w:rsidR="008F52D0" w:rsidRPr="00983B73">
        <w:rPr>
          <w:rFonts w:ascii="Times New Roman" w:hAnsi="Times New Roman" w:cs="Times New Roman"/>
          <w:b/>
          <w:sz w:val="24"/>
          <w:szCs w:val="24"/>
        </w:rPr>
        <w:t xml:space="preserve">борка </w:t>
      </w:r>
      <w:del w:id="57" w:author="Вадим Стубеда" w:date="2020-03-19T00:41:00Z">
        <w:r w:rsidR="00465915" w:rsidRPr="00983B73" w:rsidDel="00BC5515">
          <w:rPr>
            <w:rFonts w:ascii="Times New Roman" w:hAnsi="Times New Roman" w:cs="Times New Roman"/>
            <w:b/>
            <w:sz w:val="24"/>
            <w:szCs w:val="24"/>
          </w:rPr>
          <w:delText>сист.</w:delText>
        </w:r>
        <w:r w:rsidR="008F52D0" w:rsidRPr="00983B73" w:rsidDel="00BC5515">
          <w:rPr>
            <w:rFonts w:ascii="Times New Roman" w:hAnsi="Times New Roman" w:cs="Times New Roman"/>
            <w:b/>
            <w:sz w:val="24"/>
            <w:szCs w:val="24"/>
          </w:rPr>
          <w:delText>.</w:delText>
        </w:r>
      </w:del>
      <w:ins w:id="58" w:author="Вадим Стубеда" w:date="2020-03-19T00:41:00Z">
        <w:r w:rsidR="00BC5515" w:rsidRPr="00983B73">
          <w:rPr>
            <w:rFonts w:ascii="Times New Roman" w:hAnsi="Times New Roman" w:cs="Times New Roman"/>
            <w:b/>
            <w:sz w:val="24"/>
            <w:szCs w:val="24"/>
          </w:rPr>
          <w:t>сист.</w:t>
        </w:r>
      </w:ins>
      <w:r w:rsidR="008F52D0" w:rsidRPr="00DC0BEB">
        <w:rPr>
          <w:rFonts w:ascii="Times New Roman" w:hAnsi="Times New Roman" w:cs="Times New Roman"/>
          <w:sz w:val="24"/>
          <w:szCs w:val="24"/>
        </w:rPr>
        <w:t xml:space="preserve"> </w:t>
      </w:r>
      <w:r w:rsidRPr="00983B73">
        <w:rPr>
          <w:rFonts w:ascii="Times New Roman" w:hAnsi="Times New Roman" w:cs="Times New Roman"/>
          <w:sz w:val="20"/>
          <w:szCs w:val="24"/>
          <w:lang w:val="ru-RU"/>
        </w:rPr>
        <w:t>(</w:t>
      </w:r>
      <w:r w:rsidR="008F52D0" w:rsidRPr="00983B73">
        <w:rPr>
          <w:rFonts w:ascii="Times New Roman" w:hAnsi="Times New Roman" w:cs="Times New Roman"/>
          <w:sz w:val="20"/>
          <w:szCs w:val="24"/>
        </w:rPr>
        <w:t>Программные объекты конфигурации должны быть собраны в единую систему вместе с объектами технической конфигурации и при необходимости с другими системами</w:t>
      </w:r>
      <w:r>
        <w:rPr>
          <w:rFonts w:ascii="Times New Roman" w:hAnsi="Times New Roman" w:cs="Times New Roman"/>
          <w:sz w:val="24"/>
          <w:szCs w:val="24"/>
          <w:lang w:val="ru-RU"/>
        </w:rPr>
        <w:t>)</w:t>
      </w:r>
      <w:r w:rsidR="008F52D0" w:rsidRPr="00DC0BEB">
        <w:rPr>
          <w:rFonts w:ascii="Times New Roman" w:hAnsi="Times New Roman" w:cs="Times New Roman"/>
          <w:sz w:val="24"/>
          <w:szCs w:val="24"/>
        </w:rPr>
        <w:t xml:space="preserve">.   </w:t>
      </w:r>
    </w:p>
    <w:p w14:paraId="04F157BB" w14:textId="6E98BBDF" w:rsidR="007851B7" w:rsidRPr="00983B73" w:rsidRDefault="008F52D0" w:rsidP="00DC0BEB">
      <w:pPr>
        <w:tabs>
          <w:tab w:val="left" w:pos="709"/>
          <w:tab w:val="right" w:leader="dot" w:pos="11482"/>
        </w:tabs>
        <w:ind w:left="142"/>
        <w:rPr>
          <w:rFonts w:ascii="Times New Roman" w:hAnsi="Times New Roman" w:cs="Times New Roman"/>
          <w:b/>
          <w:sz w:val="24"/>
          <w:szCs w:val="24"/>
        </w:rPr>
      </w:pPr>
      <w:r w:rsidRPr="00983B73">
        <w:rPr>
          <w:rFonts w:ascii="Times New Roman" w:hAnsi="Times New Roman" w:cs="Times New Roman"/>
          <w:b/>
          <w:sz w:val="24"/>
          <w:szCs w:val="24"/>
        </w:rPr>
        <w:t xml:space="preserve">11-я работа – </w:t>
      </w:r>
      <w:r w:rsidR="00983B73">
        <w:rPr>
          <w:rFonts w:ascii="Times New Roman" w:hAnsi="Times New Roman" w:cs="Times New Roman"/>
          <w:b/>
          <w:sz w:val="24"/>
          <w:szCs w:val="24"/>
          <w:lang w:val="ru-RU"/>
        </w:rPr>
        <w:t>К</w:t>
      </w:r>
      <w:r w:rsidRPr="00983B73">
        <w:rPr>
          <w:rFonts w:ascii="Times New Roman" w:hAnsi="Times New Roman" w:cs="Times New Roman"/>
          <w:b/>
          <w:sz w:val="24"/>
          <w:szCs w:val="24"/>
        </w:rPr>
        <w:t xml:space="preserve">валификационное испытание </w:t>
      </w:r>
      <w:del w:id="59" w:author="Вадим Стубеда" w:date="2020-03-19T00:41:00Z">
        <w:r w:rsidR="00465915" w:rsidRPr="00983B73" w:rsidDel="00BC5515">
          <w:rPr>
            <w:rFonts w:ascii="Times New Roman" w:hAnsi="Times New Roman" w:cs="Times New Roman"/>
            <w:b/>
            <w:sz w:val="24"/>
            <w:szCs w:val="24"/>
          </w:rPr>
          <w:delText>сист.</w:delText>
        </w:r>
        <w:r w:rsidRPr="00983B73" w:rsidDel="00BC5515">
          <w:rPr>
            <w:rFonts w:ascii="Times New Roman" w:hAnsi="Times New Roman" w:cs="Times New Roman"/>
            <w:b/>
            <w:sz w:val="24"/>
            <w:szCs w:val="24"/>
          </w:rPr>
          <w:delText>.</w:delText>
        </w:r>
      </w:del>
      <w:ins w:id="60" w:author="Вадим Стубеда" w:date="2020-03-19T00:41:00Z">
        <w:r w:rsidR="00BC5515" w:rsidRPr="00983B73">
          <w:rPr>
            <w:rFonts w:ascii="Times New Roman" w:hAnsi="Times New Roman" w:cs="Times New Roman"/>
            <w:b/>
            <w:sz w:val="24"/>
            <w:szCs w:val="24"/>
          </w:rPr>
          <w:t>сист.</w:t>
        </w:r>
      </w:ins>
      <w:r w:rsidRPr="00DC0BEB">
        <w:rPr>
          <w:rFonts w:ascii="Times New Roman" w:hAnsi="Times New Roman" w:cs="Times New Roman"/>
          <w:sz w:val="24"/>
          <w:szCs w:val="24"/>
        </w:rPr>
        <w:t xml:space="preserve"> </w:t>
      </w:r>
      <w:r w:rsidR="00983B73" w:rsidRPr="00983B73">
        <w:rPr>
          <w:rFonts w:ascii="Times New Roman" w:hAnsi="Times New Roman" w:cs="Times New Roman"/>
          <w:sz w:val="20"/>
          <w:szCs w:val="24"/>
          <w:lang w:val="ru-RU"/>
        </w:rPr>
        <w:t>(</w:t>
      </w:r>
      <w:r w:rsidRPr="00983B73">
        <w:rPr>
          <w:rFonts w:ascii="Times New Roman" w:hAnsi="Times New Roman" w:cs="Times New Roman"/>
          <w:sz w:val="20"/>
          <w:szCs w:val="24"/>
        </w:rPr>
        <w:t>Должны быть проведены в соответствии с требованиями, установленными к системе (эталон – спецификация требований к системе). Результаты квалификационных испытаний документально оформляются</w:t>
      </w:r>
      <w:r w:rsidR="00983B73">
        <w:rPr>
          <w:rFonts w:ascii="Times New Roman" w:hAnsi="Times New Roman" w:cs="Times New Roman"/>
          <w:sz w:val="24"/>
          <w:szCs w:val="24"/>
          <w:lang w:val="ru-RU"/>
        </w:rPr>
        <w:t>)</w:t>
      </w:r>
      <w:r w:rsidRPr="00DC0BEB">
        <w:rPr>
          <w:rFonts w:ascii="Times New Roman" w:hAnsi="Times New Roman" w:cs="Times New Roman"/>
          <w:sz w:val="24"/>
          <w:szCs w:val="24"/>
        </w:rPr>
        <w:t>.</w:t>
      </w:r>
    </w:p>
    <w:p w14:paraId="39BF6678" w14:textId="2C7EFF85" w:rsidR="007851B7" w:rsidRPr="00983B73" w:rsidRDefault="008F52D0" w:rsidP="00DC0BEB">
      <w:pPr>
        <w:tabs>
          <w:tab w:val="left" w:pos="709"/>
          <w:tab w:val="right" w:leader="dot" w:pos="11482"/>
        </w:tabs>
        <w:ind w:left="142"/>
        <w:rPr>
          <w:rFonts w:ascii="Times New Roman" w:hAnsi="Times New Roman" w:cs="Times New Roman"/>
          <w:b/>
          <w:sz w:val="24"/>
          <w:szCs w:val="24"/>
        </w:rPr>
      </w:pPr>
      <w:r w:rsidRPr="00983B73">
        <w:rPr>
          <w:rFonts w:ascii="Times New Roman" w:hAnsi="Times New Roman" w:cs="Times New Roman"/>
          <w:b/>
          <w:sz w:val="24"/>
          <w:szCs w:val="24"/>
        </w:rPr>
        <w:t xml:space="preserve">12-я работа – </w:t>
      </w:r>
      <w:r w:rsidR="00983B73" w:rsidRPr="00983B73">
        <w:rPr>
          <w:rFonts w:ascii="Times New Roman" w:hAnsi="Times New Roman" w:cs="Times New Roman"/>
          <w:b/>
          <w:sz w:val="24"/>
          <w:szCs w:val="24"/>
          <w:lang w:val="ru-RU"/>
        </w:rPr>
        <w:t>В</w:t>
      </w:r>
      <w:r w:rsidRPr="00983B73">
        <w:rPr>
          <w:rFonts w:ascii="Times New Roman" w:hAnsi="Times New Roman" w:cs="Times New Roman"/>
          <w:b/>
          <w:sz w:val="24"/>
          <w:szCs w:val="24"/>
        </w:rPr>
        <w:t>вод ПС в действие.</w:t>
      </w:r>
    </w:p>
    <w:p w14:paraId="7ECAD2A5" w14:textId="34FB5338" w:rsidR="007851B7" w:rsidRPr="00983B73" w:rsidRDefault="00983B73" w:rsidP="00DC0BEB">
      <w:pPr>
        <w:tabs>
          <w:tab w:val="left" w:pos="709"/>
          <w:tab w:val="right" w:leader="dot" w:pos="11482"/>
        </w:tabs>
        <w:ind w:left="142"/>
        <w:rPr>
          <w:rFonts w:ascii="Times New Roman" w:hAnsi="Times New Roman" w:cs="Times New Roman"/>
          <w:b/>
          <w:sz w:val="24"/>
          <w:szCs w:val="24"/>
        </w:rPr>
      </w:pPr>
      <w:r w:rsidRPr="00983B73">
        <w:rPr>
          <w:rFonts w:ascii="Times New Roman" w:hAnsi="Times New Roman" w:cs="Times New Roman"/>
          <w:b/>
          <w:sz w:val="24"/>
          <w:szCs w:val="24"/>
        </w:rPr>
        <w:t xml:space="preserve">13-я работа – </w:t>
      </w:r>
      <w:r w:rsidRPr="00983B73">
        <w:rPr>
          <w:rFonts w:ascii="Times New Roman" w:hAnsi="Times New Roman" w:cs="Times New Roman"/>
          <w:b/>
          <w:sz w:val="24"/>
          <w:szCs w:val="24"/>
          <w:lang w:val="ru-RU"/>
        </w:rPr>
        <w:t>О</w:t>
      </w:r>
      <w:r w:rsidR="008F52D0" w:rsidRPr="00983B73">
        <w:rPr>
          <w:rFonts w:ascii="Times New Roman" w:hAnsi="Times New Roman" w:cs="Times New Roman"/>
          <w:b/>
          <w:sz w:val="24"/>
          <w:szCs w:val="24"/>
        </w:rPr>
        <w:t>беспечение приемки ПС.</w:t>
      </w:r>
    </w:p>
    <w:p w14:paraId="460007F7" w14:textId="31FB8F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983B73">
        <w:rPr>
          <w:rFonts w:ascii="Times New Roman" w:hAnsi="Times New Roman" w:cs="Times New Roman"/>
          <w:b/>
          <w:sz w:val="24"/>
          <w:szCs w:val="24"/>
        </w:rPr>
        <w:t>Процесс эксплуатации</w:t>
      </w:r>
      <w:r w:rsidR="00983B73">
        <w:rPr>
          <w:rFonts w:ascii="Times New Roman" w:hAnsi="Times New Roman" w:cs="Times New Roman"/>
          <w:sz w:val="24"/>
          <w:szCs w:val="24"/>
          <w:lang w:val="ru-RU"/>
        </w:rPr>
        <w:t>:</w:t>
      </w:r>
    </w:p>
    <w:p w14:paraId="0A3E6AAC" w14:textId="328DAD72" w:rsidR="007851B7" w:rsidRPr="00C50EDE" w:rsidRDefault="00C50EDE" w:rsidP="00FE6139">
      <w:pPr>
        <w:pStyle w:val="af9"/>
        <w:numPr>
          <w:ilvl w:val="0"/>
          <w:numId w:val="17"/>
        </w:numPr>
        <w:tabs>
          <w:tab w:val="left" w:pos="709"/>
          <w:tab w:val="right" w:leader="dot" w:pos="11482"/>
        </w:tabs>
        <w:rPr>
          <w:rFonts w:ascii="Times New Roman" w:hAnsi="Times New Roman" w:cs="Times New Roman"/>
          <w:sz w:val="24"/>
          <w:szCs w:val="24"/>
        </w:rPr>
      </w:pPr>
      <w:r w:rsidRPr="00C50EDE">
        <w:rPr>
          <w:rFonts w:ascii="Times New Roman" w:hAnsi="Times New Roman" w:cs="Times New Roman"/>
          <w:sz w:val="24"/>
          <w:szCs w:val="24"/>
          <w:lang w:val="ru-RU"/>
        </w:rPr>
        <w:t>П</w:t>
      </w:r>
      <w:r w:rsidR="008F52D0" w:rsidRPr="00C50EDE">
        <w:rPr>
          <w:rFonts w:ascii="Times New Roman" w:hAnsi="Times New Roman" w:cs="Times New Roman"/>
          <w:sz w:val="24"/>
          <w:szCs w:val="24"/>
        </w:rPr>
        <w:t>одготовка процесса;</w:t>
      </w:r>
    </w:p>
    <w:p w14:paraId="178EF718" w14:textId="43538820" w:rsidR="007851B7" w:rsidRPr="00C50EDE" w:rsidRDefault="00C50EDE" w:rsidP="00FE6139">
      <w:pPr>
        <w:pStyle w:val="af9"/>
        <w:numPr>
          <w:ilvl w:val="0"/>
          <w:numId w:val="17"/>
        </w:numPr>
        <w:tabs>
          <w:tab w:val="left" w:pos="709"/>
          <w:tab w:val="right" w:leader="dot" w:pos="11482"/>
        </w:tabs>
        <w:rPr>
          <w:rFonts w:ascii="Times New Roman" w:hAnsi="Times New Roman" w:cs="Times New Roman"/>
          <w:sz w:val="24"/>
          <w:szCs w:val="24"/>
        </w:rPr>
      </w:pPr>
      <w:r w:rsidRPr="00C50EDE">
        <w:rPr>
          <w:rFonts w:ascii="Times New Roman" w:hAnsi="Times New Roman" w:cs="Times New Roman"/>
          <w:sz w:val="24"/>
          <w:szCs w:val="24"/>
          <w:lang w:val="ru-RU"/>
        </w:rPr>
        <w:t>Э</w:t>
      </w:r>
      <w:r w:rsidR="008F52D0" w:rsidRPr="00C50EDE">
        <w:rPr>
          <w:rFonts w:ascii="Times New Roman" w:hAnsi="Times New Roman" w:cs="Times New Roman"/>
          <w:sz w:val="24"/>
          <w:szCs w:val="24"/>
        </w:rPr>
        <w:t>ксплуатационные испытания;</w:t>
      </w:r>
    </w:p>
    <w:p w14:paraId="62AA0672" w14:textId="1015F1E7" w:rsidR="007851B7" w:rsidRPr="00C50EDE" w:rsidRDefault="00C50EDE" w:rsidP="00FE6139">
      <w:pPr>
        <w:pStyle w:val="af9"/>
        <w:numPr>
          <w:ilvl w:val="0"/>
          <w:numId w:val="17"/>
        </w:numPr>
        <w:tabs>
          <w:tab w:val="left" w:pos="709"/>
          <w:tab w:val="right" w:leader="dot" w:pos="11482"/>
        </w:tabs>
        <w:rPr>
          <w:rFonts w:ascii="Times New Roman" w:hAnsi="Times New Roman" w:cs="Times New Roman"/>
          <w:sz w:val="24"/>
          <w:szCs w:val="24"/>
        </w:rPr>
      </w:pPr>
      <w:r w:rsidRPr="00C50EDE">
        <w:rPr>
          <w:rFonts w:ascii="Times New Roman" w:hAnsi="Times New Roman" w:cs="Times New Roman"/>
          <w:sz w:val="24"/>
          <w:szCs w:val="24"/>
          <w:lang w:val="ru-RU"/>
        </w:rPr>
        <w:t>Э</w:t>
      </w:r>
      <w:r w:rsidR="008F52D0" w:rsidRPr="00C50EDE">
        <w:rPr>
          <w:rFonts w:ascii="Times New Roman" w:hAnsi="Times New Roman" w:cs="Times New Roman"/>
          <w:sz w:val="24"/>
          <w:szCs w:val="24"/>
        </w:rPr>
        <w:t xml:space="preserve">ксплуатация </w:t>
      </w:r>
      <w:r w:rsidR="00465915" w:rsidRPr="00C50EDE">
        <w:rPr>
          <w:rFonts w:ascii="Times New Roman" w:hAnsi="Times New Roman" w:cs="Times New Roman"/>
          <w:sz w:val="24"/>
          <w:szCs w:val="24"/>
        </w:rPr>
        <w:t>сист.</w:t>
      </w:r>
      <w:r w:rsidR="008F52D0" w:rsidRPr="00C50EDE">
        <w:rPr>
          <w:rFonts w:ascii="Times New Roman" w:hAnsi="Times New Roman" w:cs="Times New Roman"/>
          <w:sz w:val="24"/>
          <w:szCs w:val="24"/>
        </w:rPr>
        <w:t>;</w:t>
      </w:r>
    </w:p>
    <w:p w14:paraId="2FC61C21" w14:textId="27707839" w:rsidR="007851B7" w:rsidRPr="00C50EDE" w:rsidRDefault="00C50EDE" w:rsidP="00FE6139">
      <w:pPr>
        <w:pStyle w:val="af9"/>
        <w:numPr>
          <w:ilvl w:val="0"/>
          <w:numId w:val="17"/>
        </w:numPr>
        <w:tabs>
          <w:tab w:val="left" w:pos="709"/>
          <w:tab w:val="right" w:leader="dot" w:pos="11482"/>
        </w:tabs>
        <w:rPr>
          <w:rFonts w:ascii="Times New Roman" w:hAnsi="Times New Roman" w:cs="Times New Roman"/>
          <w:sz w:val="24"/>
          <w:szCs w:val="24"/>
        </w:rPr>
      </w:pPr>
      <w:r w:rsidRPr="00C50EDE">
        <w:rPr>
          <w:rFonts w:ascii="Times New Roman" w:hAnsi="Times New Roman" w:cs="Times New Roman"/>
          <w:sz w:val="24"/>
          <w:szCs w:val="24"/>
          <w:lang w:val="ru-RU"/>
        </w:rPr>
        <w:t>П</w:t>
      </w:r>
      <w:r w:rsidR="008F52D0" w:rsidRPr="00C50EDE">
        <w:rPr>
          <w:rFonts w:ascii="Times New Roman" w:hAnsi="Times New Roman" w:cs="Times New Roman"/>
          <w:sz w:val="24"/>
          <w:szCs w:val="24"/>
        </w:rPr>
        <w:t>оддержка пользователя.</w:t>
      </w:r>
    </w:p>
    <w:p w14:paraId="00C2A6C1" w14:textId="77777777" w:rsidR="00C50EDE" w:rsidRDefault="00C50EDE" w:rsidP="00DC0BEB">
      <w:pPr>
        <w:tabs>
          <w:tab w:val="left" w:pos="709"/>
          <w:tab w:val="right" w:leader="dot" w:pos="11482"/>
        </w:tabs>
        <w:ind w:left="142"/>
        <w:rPr>
          <w:rFonts w:ascii="Times New Roman" w:hAnsi="Times New Roman" w:cs="Times New Roman"/>
          <w:sz w:val="24"/>
          <w:szCs w:val="24"/>
        </w:rPr>
      </w:pPr>
    </w:p>
    <w:p w14:paraId="0300E2D5" w14:textId="69C44E06" w:rsidR="007851B7" w:rsidRPr="00C50EDE" w:rsidRDefault="008F52D0" w:rsidP="00DC0BEB">
      <w:pPr>
        <w:tabs>
          <w:tab w:val="left" w:pos="709"/>
          <w:tab w:val="right" w:leader="dot" w:pos="11482"/>
        </w:tabs>
        <w:ind w:left="142"/>
        <w:rPr>
          <w:rFonts w:ascii="Times New Roman" w:hAnsi="Times New Roman" w:cs="Times New Roman"/>
          <w:b/>
          <w:sz w:val="24"/>
          <w:szCs w:val="24"/>
        </w:rPr>
      </w:pPr>
      <w:r w:rsidRPr="00C50EDE">
        <w:rPr>
          <w:rFonts w:ascii="Times New Roman" w:hAnsi="Times New Roman" w:cs="Times New Roman"/>
          <w:b/>
          <w:sz w:val="24"/>
          <w:szCs w:val="24"/>
        </w:rPr>
        <w:t>В</w:t>
      </w:r>
      <w:r w:rsidR="00C50EDE">
        <w:rPr>
          <w:rFonts w:ascii="Times New Roman" w:hAnsi="Times New Roman" w:cs="Times New Roman"/>
          <w:b/>
          <w:sz w:val="24"/>
          <w:szCs w:val="24"/>
        </w:rPr>
        <w:t>спомогательные процессы ЖЦ ПС</w:t>
      </w:r>
      <w:r w:rsidRPr="00C50EDE">
        <w:rPr>
          <w:rFonts w:ascii="Times New Roman" w:hAnsi="Times New Roman" w:cs="Times New Roman"/>
          <w:b/>
          <w:sz w:val="24"/>
          <w:szCs w:val="24"/>
        </w:rPr>
        <w:t>:</w:t>
      </w:r>
    </w:p>
    <w:p w14:paraId="540AB93A" w14:textId="7A4E187D" w:rsidR="007851B7" w:rsidRPr="00DC0BEB" w:rsidRDefault="00C50EDE"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lang w:val="ru-RU"/>
        </w:rPr>
        <w:t>Д</w:t>
      </w:r>
      <w:r w:rsidR="008F52D0" w:rsidRPr="00DC0BEB">
        <w:rPr>
          <w:rFonts w:ascii="Times New Roman" w:hAnsi="Times New Roman" w:cs="Times New Roman"/>
          <w:sz w:val="24"/>
          <w:szCs w:val="24"/>
        </w:rPr>
        <w:t>окументирование;</w:t>
      </w:r>
    </w:p>
    <w:p w14:paraId="3A70DA96" w14:textId="33841519"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w:t>
      </w:r>
      <w:r w:rsidR="00C50EDE">
        <w:rPr>
          <w:rFonts w:ascii="Times New Roman" w:hAnsi="Times New Roman" w:cs="Times New Roman"/>
          <w:sz w:val="24"/>
          <w:szCs w:val="24"/>
          <w:lang w:val="ru-RU"/>
        </w:rPr>
        <w:t>У</w:t>
      </w:r>
      <w:r w:rsidRPr="00DC0BEB">
        <w:rPr>
          <w:rFonts w:ascii="Times New Roman" w:hAnsi="Times New Roman" w:cs="Times New Roman"/>
          <w:sz w:val="24"/>
          <w:szCs w:val="24"/>
        </w:rPr>
        <w:t>правление конфигурацией;(</w:t>
      </w:r>
      <w:r w:rsidRPr="00DC0BEB">
        <w:rPr>
          <w:rFonts w:ascii="Times New Roman" w:hAnsi="Times New Roman" w:cs="Times New Roman"/>
          <w:sz w:val="24"/>
          <w:szCs w:val="24"/>
          <w:highlight w:val="white"/>
        </w:rPr>
        <w:t xml:space="preserve">поддержанием целостности </w:t>
      </w:r>
      <w:r w:rsidR="00465915">
        <w:rPr>
          <w:rFonts w:ascii="Times New Roman" w:hAnsi="Times New Roman" w:cs="Times New Roman"/>
          <w:sz w:val="24"/>
          <w:szCs w:val="24"/>
          <w:highlight w:val="white"/>
        </w:rPr>
        <w:t>сист.</w:t>
      </w:r>
      <w:r w:rsidRPr="00DC0BEB">
        <w:rPr>
          <w:rFonts w:ascii="Times New Roman" w:hAnsi="Times New Roman" w:cs="Times New Roman"/>
          <w:sz w:val="24"/>
          <w:szCs w:val="24"/>
          <w:highlight w:val="white"/>
        </w:rPr>
        <w:t xml:space="preserve"> на протяжении всего ЖЦ</w:t>
      </w:r>
      <w:r w:rsidRPr="00DC0BEB">
        <w:rPr>
          <w:rFonts w:ascii="Times New Roman" w:hAnsi="Times New Roman" w:cs="Times New Roman"/>
          <w:sz w:val="24"/>
          <w:szCs w:val="24"/>
        </w:rPr>
        <w:t>)</w:t>
      </w:r>
    </w:p>
    <w:p w14:paraId="167E8848" w14:textId="35993C24" w:rsidR="007851B7" w:rsidRPr="00DC0BEB" w:rsidRDefault="00C50EDE"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lang w:val="ru-RU"/>
        </w:rPr>
        <w:t>О</w:t>
      </w:r>
      <w:r w:rsidR="008F52D0" w:rsidRPr="00DC0BEB">
        <w:rPr>
          <w:rFonts w:ascii="Times New Roman" w:hAnsi="Times New Roman" w:cs="Times New Roman"/>
          <w:sz w:val="24"/>
          <w:szCs w:val="24"/>
        </w:rPr>
        <w:t>беспечение качества;</w:t>
      </w:r>
    </w:p>
    <w:p w14:paraId="0F3EF931" w14:textId="029CEE9F" w:rsidR="007851B7" w:rsidRPr="00DC0BEB" w:rsidRDefault="00C50EDE"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lang w:val="ru-RU"/>
        </w:rPr>
        <w:t>В</w:t>
      </w:r>
      <w:r w:rsidR="008F52D0" w:rsidRPr="00DC0BEB">
        <w:rPr>
          <w:rFonts w:ascii="Times New Roman" w:hAnsi="Times New Roman" w:cs="Times New Roman"/>
          <w:sz w:val="24"/>
          <w:szCs w:val="24"/>
        </w:rPr>
        <w:t>ерификация;(правильно ли создана с-</w:t>
      </w:r>
      <w:del w:id="61" w:author="Вадим Стубеда" w:date="2020-03-19T00:42:00Z">
        <w:r w:rsidR="008F52D0" w:rsidRPr="00DC0BEB" w:rsidDel="00BC5515">
          <w:rPr>
            <w:rFonts w:ascii="Times New Roman" w:hAnsi="Times New Roman" w:cs="Times New Roman"/>
            <w:sz w:val="24"/>
            <w:szCs w:val="24"/>
          </w:rPr>
          <w:delText>ма)(</w:delText>
        </w:r>
      </w:del>
      <w:ins w:id="62" w:author="Вадим Стубеда" w:date="2020-03-19T00:42:00Z">
        <w:r w:rsidR="00BC5515" w:rsidRPr="00DC0BEB">
          <w:rPr>
            <w:rFonts w:ascii="Times New Roman" w:hAnsi="Times New Roman" w:cs="Times New Roman"/>
            <w:sz w:val="24"/>
            <w:szCs w:val="24"/>
          </w:rPr>
          <w:t>ма) (</w:t>
        </w:r>
      </w:ins>
      <w:r w:rsidR="008F52D0" w:rsidRPr="00DC0BEB">
        <w:rPr>
          <w:rFonts w:ascii="Times New Roman" w:hAnsi="Times New Roman" w:cs="Times New Roman"/>
          <w:sz w:val="24"/>
          <w:szCs w:val="24"/>
          <w:highlight w:val="white"/>
        </w:rPr>
        <w:t>проверяет соответствие ПО системной спецификации, в частности функциональным и нефункциональным требованиям</w:t>
      </w:r>
      <w:r w:rsidR="008F52D0" w:rsidRPr="00DC0BEB">
        <w:rPr>
          <w:rFonts w:ascii="Times New Roman" w:hAnsi="Times New Roman" w:cs="Times New Roman"/>
          <w:sz w:val="24"/>
          <w:szCs w:val="24"/>
        </w:rPr>
        <w:t>)</w:t>
      </w:r>
    </w:p>
    <w:p w14:paraId="7DEA87C4" w14:textId="6559AAEC" w:rsidR="007851B7" w:rsidRPr="00DC0BEB" w:rsidRDefault="00C50EDE"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lang w:val="ru-RU"/>
        </w:rPr>
        <w:t>А</w:t>
      </w:r>
      <w:r w:rsidR="008F52D0" w:rsidRPr="00DC0BEB">
        <w:rPr>
          <w:rFonts w:ascii="Times New Roman" w:hAnsi="Times New Roman" w:cs="Times New Roman"/>
          <w:sz w:val="24"/>
          <w:szCs w:val="24"/>
        </w:rPr>
        <w:t>ттестация;</w:t>
      </w:r>
      <w:r w:rsidR="008F52D0" w:rsidRPr="00C50EDE">
        <w:rPr>
          <w:rFonts w:ascii="Times New Roman" w:hAnsi="Times New Roman" w:cs="Times New Roman"/>
          <w:sz w:val="18"/>
          <w:szCs w:val="24"/>
        </w:rPr>
        <w:t>(правильно ли работает с-</w:t>
      </w:r>
      <w:del w:id="63" w:author="Вадим Стубеда" w:date="2020-03-19T00:42:00Z">
        <w:r w:rsidR="008F52D0" w:rsidRPr="00C50EDE" w:rsidDel="00BC5515">
          <w:rPr>
            <w:rFonts w:ascii="Times New Roman" w:hAnsi="Times New Roman" w:cs="Times New Roman"/>
            <w:sz w:val="18"/>
            <w:szCs w:val="24"/>
          </w:rPr>
          <w:delText>ма)(</w:delText>
        </w:r>
      </w:del>
      <w:ins w:id="64" w:author="Вадим Стубеда" w:date="2020-03-19T00:42:00Z">
        <w:r w:rsidR="00BC5515" w:rsidRPr="00C50EDE">
          <w:rPr>
            <w:rFonts w:ascii="Times New Roman" w:hAnsi="Times New Roman" w:cs="Times New Roman"/>
            <w:sz w:val="18"/>
            <w:szCs w:val="24"/>
          </w:rPr>
          <w:t>ма) (</w:t>
        </w:r>
      </w:ins>
      <w:r w:rsidR="008F52D0" w:rsidRPr="00C50EDE">
        <w:rPr>
          <w:rFonts w:ascii="Times New Roman" w:hAnsi="Times New Roman" w:cs="Times New Roman"/>
          <w:sz w:val="18"/>
          <w:szCs w:val="24"/>
          <w:highlight w:val="white"/>
        </w:rPr>
        <w:t>необходимо убедиться, что программный продукт соответствует ожиданиям заказчика</w:t>
      </w:r>
      <w:r w:rsidR="008F52D0" w:rsidRPr="00C50EDE">
        <w:rPr>
          <w:rFonts w:ascii="Times New Roman" w:hAnsi="Times New Roman" w:cs="Times New Roman"/>
          <w:sz w:val="18"/>
          <w:szCs w:val="24"/>
        </w:rPr>
        <w:t>)</w:t>
      </w:r>
    </w:p>
    <w:p w14:paraId="29676889" w14:textId="3F3D8903" w:rsidR="007851B7" w:rsidRPr="00DC0BEB" w:rsidRDefault="00C50EDE"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sz w:val="24"/>
          <w:szCs w:val="24"/>
        </w:rPr>
        <w:t>- С</w:t>
      </w:r>
      <w:r w:rsidR="008F52D0" w:rsidRPr="00DC0BEB">
        <w:rPr>
          <w:rFonts w:ascii="Times New Roman" w:hAnsi="Times New Roman" w:cs="Times New Roman"/>
          <w:sz w:val="24"/>
          <w:szCs w:val="24"/>
        </w:rPr>
        <w:t>овместный анализ;</w:t>
      </w:r>
    </w:p>
    <w:p w14:paraId="7F220CD5" w14:textId="44539A36" w:rsidR="007851B7" w:rsidRPr="00DC0BEB" w:rsidRDefault="00C50EDE"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ru-RU"/>
        </w:rPr>
        <w:t>А</w:t>
      </w:r>
      <w:r w:rsidR="008F52D0" w:rsidRPr="00DC0BEB">
        <w:rPr>
          <w:rFonts w:ascii="Times New Roman" w:hAnsi="Times New Roman" w:cs="Times New Roman"/>
          <w:sz w:val="24"/>
          <w:szCs w:val="24"/>
        </w:rPr>
        <w:t>удит;</w:t>
      </w:r>
    </w:p>
    <w:p w14:paraId="58534901" w14:textId="4D69B90B" w:rsidR="007851B7" w:rsidRPr="00DC0BEB" w:rsidRDefault="00C50EDE" w:rsidP="00DC0BEB">
      <w:pPr>
        <w:tabs>
          <w:tab w:val="left" w:pos="709"/>
          <w:tab w:val="right" w:leader="dot" w:pos="11482"/>
        </w:tabs>
        <w:ind w:left="142"/>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ru-RU"/>
        </w:rPr>
        <w:t>Р</w:t>
      </w:r>
      <w:r w:rsidR="008F52D0" w:rsidRPr="00DC0BEB">
        <w:rPr>
          <w:rFonts w:ascii="Times New Roman" w:hAnsi="Times New Roman" w:cs="Times New Roman"/>
          <w:sz w:val="24"/>
          <w:szCs w:val="24"/>
        </w:rPr>
        <w:t>ешение проблем;</w:t>
      </w:r>
    </w:p>
    <w:p w14:paraId="0E248E7F" w14:textId="6A9DAF19"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C50EDE">
        <w:rPr>
          <w:rFonts w:ascii="Times New Roman" w:hAnsi="Times New Roman" w:cs="Times New Roman"/>
          <w:b/>
          <w:sz w:val="24"/>
          <w:szCs w:val="24"/>
        </w:rPr>
        <w:t>Документирование</w:t>
      </w:r>
      <w:r w:rsidRPr="00DC0BEB">
        <w:rPr>
          <w:rFonts w:ascii="Times New Roman" w:hAnsi="Times New Roman" w:cs="Times New Roman"/>
          <w:sz w:val="24"/>
          <w:szCs w:val="24"/>
        </w:rPr>
        <w:t xml:space="preserve"> – </w:t>
      </w:r>
      <w:r w:rsidRPr="00C50EDE">
        <w:rPr>
          <w:rFonts w:ascii="Times New Roman" w:hAnsi="Times New Roman" w:cs="Times New Roman"/>
          <w:szCs w:val="24"/>
        </w:rPr>
        <w:t>процесс формализованного описания информации, созданной в процессе или работе ЖЦ ПС.</w:t>
      </w:r>
    </w:p>
    <w:p w14:paraId="2B7B5D87" w14:textId="4ED37D2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C50EDE">
        <w:rPr>
          <w:rFonts w:ascii="Times New Roman" w:hAnsi="Times New Roman" w:cs="Times New Roman"/>
          <w:b/>
          <w:sz w:val="24"/>
          <w:szCs w:val="24"/>
        </w:rPr>
        <w:t>Управление конфигурацией</w:t>
      </w:r>
      <w:r w:rsidRPr="00DC0BEB">
        <w:rPr>
          <w:rFonts w:ascii="Times New Roman" w:hAnsi="Times New Roman" w:cs="Times New Roman"/>
          <w:sz w:val="24"/>
          <w:szCs w:val="24"/>
        </w:rPr>
        <w:t xml:space="preserve"> – </w:t>
      </w:r>
      <w:r w:rsidRPr="00C50EDE">
        <w:rPr>
          <w:rFonts w:ascii="Times New Roman" w:hAnsi="Times New Roman" w:cs="Times New Roman"/>
          <w:sz w:val="16"/>
          <w:szCs w:val="24"/>
        </w:rPr>
        <w:t>процесс применения административных и технических процедур на всем протяжении ЖЦ программных средств.</w:t>
      </w:r>
    </w:p>
    <w:p w14:paraId="36BFD125" w14:textId="563CF58C"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C50EDE">
        <w:rPr>
          <w:rFonts w:ascii="Times New Roman" w:hAnsi="Times New Roman" w:cs="Times New Roman"/>
          <w:b/>
          <w:sz w:val="24"/>
          <w:szCs w:val="24"/>
        </w:rPr>
        <w:t>Обеспечение качества</w:t>
      </w:r>
      <w:r w:rsidRPr="00DC0BEB">
        <w:rPr>
          <w:rFonts w:ascii="Times New Roman" w:hAnsi="Times New Roman" w:cs="Times New Roman"/>
          <w:sz w:val="24"/>
          <w:szCs w:val="24"/>
        </w:rPr>
        <w:t xml:space="preserve"> – процесс обеспечения соответствующих гарантий того, что программные средства и процессы в ЖЦ проекта соответствуют установленным требованиям и утвержденным планам.</w:t>
      </w:r>
    </w:p>
    <w:p w14:paraId="77C74EC1" w14:textId="35AD8ABF"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C50EDE">
        <w:rPr>
          <w:rFonts w:ascii="Times New Roman" w:hAnsi="Times New Roman" w:cs="Times New Roman"/>
          <w:b/>
          <w:sz w:val="24"/>
          <w:szCs w:val="24"/>
        </w:rPr>
        <w:t>Верификация</w:t>
      </w:r>
      <w:r w:rsidRPr="00DC0BEB">
        <w:rPr>
          <w:rFonts w:ascii="Times New Roman" w:hAnsi="Times New Roman" w:cs="Times New Roman"/>
          <w:sz w:val="24"/>
          <w:szCs w:val="24"/>
        </w:rPr>
        <w:t xml:space="preserve"> – процесс определения того, что программное средство функционирует в полном соответствии с требованиями или условиями, реализованными в предшествующих работах. Верификация может применяться не только к ПС, но и к любым другим результатам работы. Например, верификации могут подвергаться документация, программная архитектура и т.д.</w:t>
      </w:r>
    </w:p>
    <w:p w14:paraId="34254BE8" w14:textId="307F8959"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C50EDE">
        <w:rPr>
          <w:rFonts w:ascii="Times New Roman" w:hAnsi="Times New Roman" w:cs="Times New Roman"/>
          <w:b/>
          <w:sz w:val="24"/>
          <w:szCs w:val="24"/>
        </w:rPr>
        <w:t>Аттестация</w:t>
      </w:r>
      <w:r w:rsidRPr="00DC0BEB">
        <w:rPr>
          <w:rFonts w:ascii="Times New Roman" w:hAnsi="Times New Roman" w:cs="Times New Roman"/>
          <w:sz w:val="24"/>
          <w:szCs w:val="24"/>
        </w:rPr>
        <w:t xml:space="preserve"> – процесс аттестации является процессом определения полноты соответствия установленных требований созданной </w:t>
      </w:r>
      <w:r w:rsidR="00465915">
        <w:rPr>
          <w:rFonts w:ascii="Times New Roman" w:hAnsi="Times New Roman" w:cs="Times New Roman"/>
          <w:sz w:val="24"/>
          <w:szCs w:val="24"/>
        </w:rPr>
        <w:t>сист</w:t>
      </w:r>
      <w:del w:id="65" w:author="Вадим Стубеда" w:date="2020-03-19T00:42:00Z">
        <w:r w:rsidR="00465915" w:rsidDel="00BC5515">
          <w:rPr>
            <w:rFonts w:ascii="Times New Roman" w:hAnsi="Times New Roman" w:cs="Times New Roman"/>
            <w:sz w:val="24"/>
            <w:szCs w:val="24"/>
          </w:rPr>
          <w:delText>.</w:delText>
        </w:r>
      </w:del>
      <w:ins w:id="66" w:author="Вадим Стубеда" w:date="2020-03-19T00:42:00Z">
        <w:r w:rsidR="00BC5515">
          <w:rPr>
            <w:rFonts w:ascii="Times New Roman" w:hAnsi="Times New Roman" w:cs="Times New Roman"/>
            <w:sz w:val="24"/>
            <w:szCs w:val="24"/>
          </w:rPr>
          <w:t>,</w:t>
        </w:r>
      </w:ins>
      <w:r w:rsidRPr="00DC0BEB">
        <w:rPr>
          <w:rFonts w:ascii="Times New Roman" w:hAnsi="Times New Roman" w:cs="Times New Roman"/>
          <w:sz w:val="24"/>
          <w:szCs w:val="24"/>
        </w:rPr>
        <w:t xml:space="preserve"> или ПС их функциональному назначению. Аттестации могут подвергаться любые промежуточные продукты процесса обработки, но чаще аттестации подвергаются продукты на завершающей стадии обработки.</w:t>
      </w:r>
    </w:p>
    <w:p w14:paraId="15DDDE9F" w14:textId="22974A9F"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C50EDE">
        <w:rPr>
          <w:rFonts w:ascii="Times New Roman" w:hAnsi="Times New Roman" w:cs="Times New Roman"/>
          <w:b/>
          <w:sz w:val="24"/>
          <w:szCs w:val="24"/>
        </w:rPr>
        <w:t>Совместный анализ</w:t>
      </w:r>
      <w:r w:rsidRPr="00DC0BEB">
        <w:rPr>
          <w:rFonts w:ascii="Times New Roman" w:hAnsi="Times New Roman" w:cs="Times New Roman"/>
          <w:sz w:val="24"/>
          <w:szCs w:val="24"/>
        </w:rPr>
        <w:t xml:space="preserve"> – процесс оценки состояний и результатов работ по всему проекту. Совместные анализы проводятся в течении всего ЖЦ договора и применяются как на уровне управления проектом, так и на уровне его технической реализации.</w:t>
      </w:r>
    </w:p>
    <w:p w14:paraId="7BB23D58" w14:textId="1F2CF69F"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C50EDE">
        <w:rPr>
          <w:rFonts w:ascii="Times New Roman" w:hAnsi="Times New Roman" w:cs="Times New Roman"/>
          <w:b/>
          <w:sz w:val="24"/>
          <w:szCs w:val="24"/>
        </w:rPr>
        <w:t>Аудит</w:t>
      </w:r>
      <w:r w:rsidRPr="00DC0BEB">
        <w:rPr>
          <w:rFonts w:ascii="Times New Roman" w:hAnsi="Times New Roman" w:cs="Times New Roman"/>
          <w:sz w:val="24"/>
          <w:szCs w:val="24"/>
        </w:rPr>
        <w:t xml:space="preserve"> – процесс определения соответствия требованиям, планам и условиям договора.</w:t>
      </w:r>
    </w:p>
    <w:p w14:paraId="7FE85306" w14:textId="2CA55E78"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C50EDE">
        <w:rPr>
          <w:rFonts w:ascii="Times New Roman" w:hAnsi="Times New Roman" w:cs="Times New Roman"/>
          <w:b/>
          <w:sz w:val="24"/>
          <w:szCs w:val="24"/>
        </w:rPr>
        <w:t>Решение проблем</w:t>
      </w:r>
      <w:r w:rsidRPr="00DC0BEB">
        <w:rPr>
          <w:rFonts w:ascii="Times New Roman" w:hAnsi="Times New Roman" w:cs="Times New Roman"/>
          <w:sz w:val="24"/>
          <w:szCs w:val="24"/>
        </w:rPr>
        <w:t xml:space="preserve"> – процесс анализа и решения проблем, которые обнаружены в ходе выполнения разработки, эксплуатации, сопровождения или других процессов.</w:t>
      </w:r>
    </w:p>
    <w:p w14:paraId="0EC60957"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 xml:space="preserve"> </w:t>
      </w:r>
    </w:p>
    <w:p w14:paraId="5E610155" w14:textId="4C39B1C2" w:rsidR="007851B7" w:rsidRPr="00C50EDE" w:rsidRDefault="008F52D0" w:rsidP="00DC0BEB">
      <w:pPr>
        <w:tabs>
          <w:tab w:val="left" w:pos="709"/>
          <w:tab w:val="right" w:leader="dot" w:pos="11482"/>
        </w:tabs>
        <w:ind w:left="142"/>
        <w:rPr>
          <w:rFonts w:ascii="Times New Roman" w:hAnsi="Times New Roman" w:cs="Times New Roman"/>
          <w:b/>
          <w:sz w:val="24"/>
          <w:szCs w:val="24"/>
        </w:rPr>
      </w:pPr>
      <w:r w:rsidRPr="00C50EDE">
        <w:rPr>
          <w:rFonts w:ascii="Times New Roman" w:hAnsi="Times New Roman" w:cs="Times New Roman"/>
          <w:b/>
          <w:sz w:val="24"/>
          <w:szCs w:val="24"/>
        </w:rPr>
        <w:t>Орга</w:t>
      </w:r>
      <w:r w:rsidR="00C50EDE">
        <w:rPr>
          <w:rFonts w:ascii="Times New Roman" w:hAnsi="Times New Roman" w:cs="Times New Roman"/>
          <w:b/>
          <w:sz w:val="24"/>
          <w:szCs w:val="24"/>
        </w:rPr>
        <w:t>низационные процессы ЖЦ</w:t>
      </w:r>
      <w:r w:rsidRPr="00C50EDE">
        <w:rPr>
          <w:rFonts w:ascii="Times New Roman" w:hAnsi="Times New Roman" w:cs="Times New Roman"/>
          <w:b/>
          <w:sz w:val="24"/>
          <w:szCs w:val="24"/>
        </w:rPr>
        <w:t>:</w:t>
      </w:r>
    </w:p>
    <w:p w14:paraId="4A7CF298" w14:textId="5477D6DC" w:rsidR="007851B7" w:rsidRPr="00C50EDE" w:rsidRDefault="00C50EDE" w:rsidP="00FE6139">
      <w:pPr>
        <w:pStyle w:val="af9"/>
        <w:numPr>
          <w:ilvl w:val="0"/>
          <w:numId w:val="18"/>
        </w:numPr>
        <w:tabs>
          <w:tab w:val="left" w:pos="709"/>
          <w:tab w:val="right" w:leader="dot" w:pos="11482"/>
        </w:tabs>
        <w:rPr>
          <w:rFonts w:ascii="Times New Roman" w:hAnsi="Times New Roman" w:cs="Times New Roman"/>
          <w:sz w:val="24"/>
          <w:szCs w:val="24"/>
        </w:rPr>
      </w:pPr>
      <w:r w:rsidRPr="00C50EDE">
        <w:rPr>
          <w:rFonts w:ascii="Times New Roman" w:hAnsi="Times New Roman" w:cs="Times New Roman"/>
          <w:sz w:val="24"/>
          <w:szCs w:val="24"/>
          <w:lang w:val="ru-RU"/>
        </w:rPr>
        <w:t>У</w:t>
      </w:r>
      <w:r w:rsidR="008F52D0" w:rsidRPr="00C50EDE">
        <w:rPr>
          <w:rFonts w:ascii="Times New Roman" w:hAnsi="Times New Roman" w:cs="Times New Roman"/>
          <w:sz w:val="24"/>
          <w:szCs w:val="24"/>
        </w:rPr>
        <w:t>правления;</w:t>
      </w:r>
    </w:p>
    <w:p w14:paraId="36738D75" w14:textId="2C44EA3E" w:rsidR="007851B7" w:rsidRPr="00C50EDE" w:rsidRDefault="00C50EDE" w:rsidP="00FE6139">
      <w:pPr>
        <w:pStyle w:val="af9"/>
        <w:numPr>
          <w:ilvl w:val="0"/>
          <w:numId w:val="18"/>
        </w:numPr>
        <w:tabs>
          <w:tab w:val="left" w:pos="709"/>
          <w:tab w:val="right" w:leader="dot" w:pos="11482"/>
        </w:tabs>
        <w:rPr>
          <w:rFonts w:ascii="Times New Roman" w:hAnsi="Times New Roman" w:cs="Times New Roman"/>
          <w:sz w:val="24"/>
          <w:szCs w:val="24"/>
        </w:rPr>
      </w:pPr>
      <w:r w:rsidRPr="00C50EDE">
        <w:rPr>
          <w:rFonts w:ascii="Times New Roman" w:hAnsi="Times New Roman" w:cs="Times New Roman"/>
          <w:sz w:val="24"/>
          <w:szCs w:val="24"/>
          <w:lang w:val="ru-RU"/>
        </w:rPr>
        <w:t>С</w:t>
      </w:r>
      <w:r w:rsidR="008F52D0" w:rsidRPr="00C50EDE">
        <w:rPr>
          <w:rFonts w:ascii="Times New Roman" w:hAnsi="Times New Roman" w:cs="Times New Roman"/>
          <w:sz w:val="24"/>
          <w:szCs w:val="24"/>
        </w:rPr>
        <w:t>оздания инфраструктуры;</w:t>
      </w:r>
    </w:p>
    <w:p w14:paraId="0A068BFC" w14:textId="6FAB32D1" w:rsidR="007851B7" w:rsidRPr="00C50EDE" w:rsidRDefault="00C50EDE" w:rsidP="00FE6139">
      <w:pPr>
        <w:pStyle w:val="af9"/>
        <w:numPr>
          <w:ilvl w:val="0"/>
          <w:numId w:val="18"/>
        </w:numPr>
        <w:tabs>
          <w:tab w:val="left" w:pos="709"/>
          <w:tab w:val="right" w:leader="dot" w:pos="11482"/>
        </w:tabs>
        <w:rPr>
          <w:rFonts w:ascii="Times New Roman" w:hAnsi="Times New Roman" w:cs="Times New Roman"/>
          <w:sz w:val="24"/>
          <w:szCs w:val="24"/>
        </w:rPr>
      </w:pPr>
      <w:r w:rsidRPr="00C50EDE">
        <w:rPr>
          <w:rFonts w:ascii="Times New Roman" w:hAnsi="Times New Roman" w:cs="Times New Roman"/>
          <w:sz w:val="24"/>
          <w:szCs w:val="24"/>
          <w:lang w:val="ru-RU"/>
        </w:rPr>
        <w:t>У</w:t>
      </w:r>
      <w:r w:rsidR="008F52D0" w:rsidRPr="00C50EDE">
        <w:rPr>
          <w:rFonts w:ascii="Times New Roman" w:hAnsi="Times New Roman" w:cs="Times New Roman"/>
          <w:sz w:val="24"/>
          <w:szCs w:val="24"/>
        </w:rPr>
        <w:t>совершенствования;</w:t>
      </w:r>
    </w:p>
    <w:p w14:paraId="38350B27" w14:textId="1F96F809" w:rsidR="007851B7" w:rsidRPr="00C50EDE" w:rsidRDefault="00C50EDE" w:rsidP="00FE6139">
      <w:pPr>
        <w:pStyle w:val="af9"/>
        <w:numPr>
          <w:ilvl w:val="0"/>
          <w:numId w:val="18"/>
        </w:numPr>
        <w:tabs>
          <w:tab w:val="left" w:pos="709"/>
          <w:tab w:val="right" w:leader="dot" w:pos="11482"/>
        </w:tabs>
        <w:rPr>
          <w:rFonts w:ascii="Times New Roman" w:hAnsi="Times New Roman" w:cs="Times New Roman"/>
          <w:sz w:val="24"/>
          <w:szCs w:val="24"/>
        </w:rPr>
      </w:pPr>
      <w:r w:rsidRPr="00C50EDE">
        <w:rPr>
          <w:rFonts w:ascii="Times New Roman" w:hAnsi="Times New Roman" w:cs="Times New Roman"/>
          <w:sz w:val="24"/>
          <w:szCs w:val="24"/>
          <w:lang w:val="ru-RU"/>
        </w:rPr>
        <w:t>О</w:t>
      </w:r>
      <w:r w:rsidR="008F52D0" w:rsidRPr="00C50EDE">
        <w:rPr>
          <w:rFonts w:ascii="Times New Roman" w:hAnsi="Times New Roman" w:cs="Times New Roman"/>
          <w:sz w:val="24"/>
          <w:szCs w:val="24"/>
        </w:rPr>
        <w:t>бучения.</w:t>
      </w:r>
    </w:p>
    <w:p w14:paraId="65F9B161" w14:textId="3766A5E8" w:rsidR="007851B7" w:rsidRPr="00DC0BEB" w:rsidRDefault="0077458C" w:rsidP="00DC0BEB">
      <w:pPr>
        <w:tabs>
          <w:tab w:val="left" w:pos="709"/>
          <w:tab w:val="right" w:leader="dot" w:pos="11482"/>
        </w:tabs>
        <w:ind w:left="142"/>
        <w:rPr>
          <w:rFonts w:ascii="Times New Roman" w:hAnsi="Times New Roman" w:cs="Times New Roman"/>
          <w:sz w:val="24"/>
          <w:szCs w:val="24"/>
        </w:rPr>
      </w:pPr>
      <w:r w:rsidRPr="0077458C">
        <w:rPr>
          <w:rFonts w:ascii="Times New Roman" w:hAnsi="Times New Roman" w:cs="Times New Roman"/>
          <w:b/>
          <w:sz w:val="24"/>
          <w:szCs w:val="24"/>
          <w:lang w:val="ru-RU"/>
        </w:rPr>
        <w:t>У</w:t>
      </w:r>
      <w:r w:rsidRPr="0077458C">
        <w:rPr>
          <w:rFonts w:ascii="Times New Roman" w:hAnsi="Times New Roman" w:cs="Times New Roman"/>
          <w:b/>
          <w:sz w:val="24"/>
          <w:szCs w:val="24"/>
        </w:rPr>
        <w:t>правление</w:t>
      </w:r>
      <w:r w:rsidR="008F52D0" w:rsidRPr="00DC0BEB">
        <w:rPr>
          <w:rFonts w:ascii="Times New Roman" w:hAnsi="Times New Roman" w:cs="Times New Roman"/>
          <w:sz w:val="24"/>
          <w:szCs w:val="24"/>
        </w:rPr>
        <w:t xml:space="preserve"> </w:t>
      </w:r>
      <w:r>
        <w:rPr>
          <w:rFonts w:ascii="Times New Roman" w:hAnsi="Times New Roman" w:cs="Times New Roman"/>
          <w:sz w:val="24"/>
          <w:szCs w:val="24"/>
          <w:lang w:val="ru-RU"/>
        </w:rPr>
        <w:t xml:space="preserve">- </w:t>
      </w:r>
      <w:r w:rsidR="008F52D0" w:rsidRPr="00DC0BEB">
        <w:rPr>
          <w:rFonts w:ascii="Times New Roman" w:hAnsi="Times New Roman" w:cs="Times New Roman"/>
          <w:sz w:val="24"/>
          <w:szCs w:val="24"/>
        </w:rPr>
        <w:t>состоит из работ и задач, которые могут быть использованы любой стороной, управляющей соответствующим процессом (планирование, выполнение, контроль, оценки).</w:t>
      </w:r>
    </w:p>
    <w:p w14:paraId="3716CAC1" w14:textId="7E006865" w:rsidR="007851B7" w:rsidRPr="00DC0BEB" w:rsidRDefault="0077458C" w:rsidP="00DC0BEB">
      <w:pPr>
        <w:tabs>
          <w:tab w:val="left" w:pos="709"/>
          <w:tab w:val="right" w:leader="dot" w:pos="11482"/>
        </w:tabs>
        <w:ind w:left="142"/>
        <w:rPr>
          <w:rFonts w:ascii="Times New Roman" w:hAnsi="Times New Roman" w:cs="Times New Roman"/>
          <w:sz w:val="24"/>
          <w:szCs w:val="24"/>
        </w:rPr>
      </w:pPr>
      <w:r w:rsidRPr="0077458C">
        <w:rPr>
          <w:rFonts w:ascii="Times New Roman" w:hAnsi="Times New Roman" w:cs="Times New Roman"/>
          <w:b/>
          <w:sz w:val="24"/>
          <w:szCs w:val="24"/>
          <w:lang w:val="ru-RU"/>
        </w:rPr>
        <w:t>С</w:t>
      </w:r>
      <w:r w:rsidRPr="0077458C">
        <w:rPr>
          <w:rFonts w:ascii="Times New Roman" w:hAnsi="Times New Roman" w:cs="Times New Roman"/>
          <w:b/>
          <w:sz w:val="24"/>
          <w:szCs w:val="24"/>
        </w:rPr>
        <w:t xml:space="preserve">оздание </w:t>
      </w:r>
      <w:r w:rsidR="008F52D0" w:rsidRPr="0077458C">
        <w:rPr>
          <w:rFonts w:ascii="Times New Roman" w:hAnsi="Times New Roman" w:cs="Times New Roman"/>
          <w:b/>
          <w:sz w:val="24"/>
          <w:szCs w:val="24"/>
        </w:rPr>
        <w:t>инфраструктуры</w:t>
      </w:r>
      <w:r w:rsidR="008F52D0" w:rsidRPr="00DC0BEB">
        <w:rPr>
          <w:rFonts w:ascii="Times New Roman" w:hAnsi="Times New Roman" w:cs="Times New Roman"/>
          <w:sz w:val="24"/>
          <w:szCs w:val="24"/>
        </w:rPr>
        <w:t xml:space="preserve"> </w:t>
      </w:r>
      <w:r>
        <w:rPr>
          <w:rFonts w:ascii="Times New Roman" w:hAnsi="Times New Roman" w:cs="Times New Roman"/>
          <w:sz w:val="24"/>
          <w:szCs w:val="24"/>
          <w:lang w:val="ru-RU"/>
        </w:rPr>
        <w:t xml:space="preserve">- </w:t>
      </w:r>
      <w:r w:rsidR="008F52D0" w:rsidRPr="00DC0BEB">
        <w:rPr>
          <w:rFonts w:ascii="Times New Roman" w:hAnsi="Times New Roman" w:cs="Times New Roman"/>
          <w:sz w:val="24"/>
          <w:szCs w:val="24"/>
        </w:rPr>
        <w:t>является процессом установления и обеспечения (сопровождения) инфраструктуры, необходимой для любого другого процесса. Инфраструктура может содержать технические и программные средства, методики, стандарты и условия для разработки, эксплуатации и сопровождения.</w:t>
      </w:r>
    </w:p>
    <w:p w14:paraId="006D12E7" w14:textId="69A98828" w:rsidR="007851B7" w:rsidRPr="00DC0BEB" w:rsidRDefault="0077458C" w:rsidP="00DC0BEB">
      <w:pPr>
        <w:tabs>
          <w:tab w:val="left" w:pos="709"/>
          <w:tab w:val="right" w:leader="dot" w:pos="11482"/>
        </w:tabs>
        <w:ind w:left="142"/>
        <w:rPr>
          <w:rFonts w:ascii="Times New Roman" w:hAnsi="Times New Roman" w:cs="Times New Roman"/>
          <w:sz w:val="24"/>
          <w:szCs w:val="24"/>
        </w:rPr>
      </w:pPr>
      <w:r w:rsidRPr="0077458C">
        <w:rPr>
          <w:rFonts w:ascii="Times New Roman" w:hAnsi="Times New Roman" w:cs="Times New Roman"/>
          <w:b/>
          <w:sz w:val="24"/>
          <w:szCs w:val="24"/>
          <w:lang w:val="ru-RU"/>
        </w:rPr>
        <w:t>У</w:t>
      </w:r>
      <w:r w:rsidRPr="0077458C">
        <w:rPr>
          <w:rFonts w:ascii="Times New Roman" w:hAnsi="Times New Roman" w:cs="Times New Roman"/>
          <w:b/>
          <w:sz w:val="24"/>
          <w:szCs w:val="24"/>
        </w:rPr>
        <w:t>совершенствование</w:t>
      </w:r>
      <w:r w:rsidR="008F52D0" w:rsidRPr="00DC0BEB">
        <w:rPr>
          <w:rFonts w:ascii="Times New Roman" w:hAnsi="Times New Roman" w:cs="Times New Roman"/>
          <w:sz w:val="24"/>
          <w:szCs w:val="24"/>
        </w:rPr>
        <w:t xml:space="preserve"> </w:t>
      </w:r>
      <w:r>
        <w:rPr>
          <w:rFonts w:ascii="Times New Roman" w:hAnsi="Times New Roman" w:cs="Times New Roman"/>
          <w:sz w:val="24"/>
          <w:szCs w:val="24"/>
          <w:lang w:val="ru-RU"/>
        </w:rPr>
        <w:t xml:space="preserve">- </w:t>
      </w:r>
      <w:r>
        <w:rPr>
          <w:rFonts w:ascii="Times New Roman" w:hAnsi="Times New Roman" w:cs="Times New Roman"/>
          <w:sz w:val="24"/>
          <w:szCs w:val="24"/>
        </w:rPr>
        <w:t>процесс</w:t>
      </w:r>
      <w:r w:rsidR="008F52D0" w:rsidRPr="00DC0BEB">
        <w:rPr>
          <w:rFonts w:ascii="Times New Roman" w:hAnsi="Times New Roman" w:cs="Times New Roman"/>
          <w:sz w:val="24"/>
          <w:szCs w:val="24"/>
        </w:rPr>
        <w:t xml:space="preserve"> установления оценки измерения, контроля и улучшения любого процесса жизненного цикла ПС.</w:t>
      </w:r>
    </w:p>
    <w:p w14:paraId="737AD1A6" w14:textId="27D94E75" w:rsidR="007851B7" w:rsidRDefault="008F52D0" w:rsidP="00DC0BEB">
      <w:pPr>
        <w:tabs>
          <w:tab w:val="left" w:pos="709"/>
          <w:tab w:val="right" w:leader="dot" w:pos="11482"/>
        </w:tabs>
        <w:ind w:left="142"/>
        <w:rPr>
          <w:rFonts w:ascii="Times New Roman" w:hAnsi="Times New Roman" w:cs="Times New Roman"/>
          <w:sz w:val="24"/>
          <w:szCs w:val="24"/>
        </w:rPr>
      </w:pPr>
      <w:bookmarkStart w:id="67" w:name="_fwi2hqeafq7n" w:colFirst="0" w:colLast="0"/>
      <w:bookmarkEnd w:id="67"/>
      <w:r w:rsidRPr="0077458C">
        <w:rPr>
          <w:rFonts w:ascii="Times New Roman" w:hAnsi="Times New Roman" w:cs="Times New Roman"/>
          <w:b/>
          <w:sz w:val="24"/>
          <w:szCs w:val="24"/>
        </w:rPr>
        <w:t>Обучение</w:t>
      </w:r>
      <w:r w:rsidRPr="00DC0BEB">
        <w:rPr>
          <w:rFonts w:ascii="Times New Roman" w:hAnsi="Times New Roman" w:cs="Times New Roman"/>
          <w:sz w:val="24"/>
          <w:szCs w:val="24"/>
        </w:rPr>
        <w:t xml:space="preserve"> – процесс обеспечения первоначального и продолженного обучения персонала работам по заказу, поставке, разработке, эксплуатации или сопровождению ПС.</w:t>
      </w:r>
    </w:p>
    <w:p w14:paraId="56A3B5DF" w14:textId="77777777" w:rsidR="0077458C" w:rsidRPr="00DC0BEB" w:rsidRDefault="0077458C" w:rsidP="00DC0BEB">
      <w:pPr>
        <w:tabs>
          <w:tab w:val="left" w:pos="709"/>
          <w:tab w:val="right" w:leader="dot" w:pos="11482"/>
        </w:tabs>
        <w:ind w:left="142"/>
        <w:rPr>
          <w:rFonts w:ascii="Times New Roman" w:hAnsi="Times New Roman" w:cs="Times New Roman"/>
          <w:sz w:val="24"/>
          <w:szCs w:val="24"/>
        </w:rPr>
      </w:pPr>
    </w:p>
    <w:p w14:paraId="49C9D42D" w14:textId="7AB6A226"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Одним из распространенных определений ошибки является расхождение между спецификацией требований и ПО. Такое определение предполагает корректность спецификации требований, что не всегда так.</w:t>
      </w:r>
    </w:p>
    <w:p w14:paraId="5EDDA5ED" w14:textId="6DD86CB1"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Ошибка в ПО представляет некоторый дефект в его разработке, который вызвал несоответствие ожидаемым результатам выполнения ПО. Дефект может возникнуть практически во всех работах процесса разработки.</w:t>
      </w:r>
    </w:p>
    <w:p w14:paraId="78335E4B" w14:textId="3A8E65F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В классической теории надёжности систем, надёжность любого объекта закладывается при проектировании, реализуется при изготовлении и расходуется при эксплуатации. При этом жизненный цикл объекта состоит из трёх этапов: проектирование, изготовление и эксплуатация. В общем, ПО относится к сложным объектам. Оно имеет по сравнению с разработкой аппаратуры как схожие моменты, так и свои особенности.</w:t>
      </w:r>
    </w:p>
    <w:p w14:paraId="65B56458" w14:textId="6BE852AC"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Например, в 4-й рабо</w:t>
      </w:r>
      <w:r w:rsidR="00885B7B">
        <w:rPr>
          <w:rFonts w:ascii="Times New Roman" w:hAnsi="Times New Roman" w:cs="Times New Roman"/>
          <w:sz w:val="24"/>
          <w:szCs w:val="24"/>
        </w:rPr>
        <w:t>те процесса разработки ЖЦ ПС</w:t>
      </w:r>
      <w:r w:rsidRPr="00DC0BEB">
        <w:rPr>
          <w:rFonts w:ascii="Times New Roman" w:hAnsi="Times New Roman" w:cs="Times New Roman"/>
          <w:sz w:val="24"/>
          <w:szCs w:val="24"/>
        </w:rPr>
        <w:t xml:space="preserve"> дефект – отсутствие требований или их неверная трактовка.</w:t>
      </w:r>
    </w:p>
    <w:p w14:paraId="7AD782F8" w14:textId="5A3CADA9"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В 5-й работе процесса разработки ЖЦ ПС правильные требования могут быть преобразованы в неправильную программную архитектуру.</w:t>
      </w:r>
    </w:p>
    <w:p w14:paraId="38C85FBA" w14:textId="374A81B4"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В 6-й работе процесса разработки ЖЦ ПС правильная программная архитектура может быть преобразована в неправильный технический проект, содержащий алгоритмы и модульную структуру ПС.</w:t>
      </w:r>
    </w:p>
    <w:p w14:paraId="7A0D3151" w14:textId="018D3169"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В 7-й работе процесса разработки ЖЦ ПС может быть внесен огромный спектр программных ошибок (зацикливание, отсутствие предварительной инициализации переменных и т.д.).</w:t>
      </w:r>
    </w:p>
    <w:p w14:paraId="5B0E9ABA" w14:textId="77777777" w:rsidR="00885B7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sz w:val="24"/>
          <w:szCs w:val="24"/>
        </w:rPr>
        <w:t xml:space="preserve">В ходе собственно тестирования в 7, 8, 9, 11-й работах процесса разработки ЖЦ ПС могут внестись новые ошибки. Статистика говорит, что исправление </w:t>
      </w:r>
      <w:r w:rsidR="00885B7B">
        <w:rPr>
          <w:rFonts w:ascii="Times New Roman" w:hAnsi="Times New Roman" w:cs="Times New Roman"/>
          <w:sz w:val="24"/>
          <w:szCs w:val="24"/>
        </w:rPr>
        <w:t>каждой 3-й ошибки вносит новую.</w:t>
      </w:r>
    </w:p>
    <w:p w14:paraId="6729ECF4" w14:textId="739FF889"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885B7B">
        <w:rPr>
          <w:rFonts w:ascii="Times New Roman" w:hAnsi="Times New Roman" w:cs="Times New Roman"/>
          <w:b/>
          <w:sz w:val="24"/>
          <w:szCs w:val="24"/>
        </w:rPr>
        <w:t xml:space="preserve">Главные причины внесения ошибок при тестировании </w:t>
      </w:r>
      <w:r w:rsidRPr="00DC0BEB">
        <w:rPr>
          <w:rFonts w:ascii="Times New Roman" w:hAnsi="Times New Roman" w:cs="Times New Roman"/>
          <w:sz w:val="24"/>
          <w:szCs w:val="24"/>
        </w:rPr>
        <w:t>– плохое документирование проекта, низкий уровень характеристики сопровождаемости ПС.</w:t>
      </w:r>
    </w:p>
    <w:p w14:paraId="4E7448A5" w14:textId="5E302CEC" w:rsidR="007851B7" w:rsidRPr="00DC0BEB" w:rsidRDefault="008F52D0" w:rsidP="00DC0BEB">
      <w:pPr>
        <w:tabs>
          <w:tab w:val="left" w:pos="709"/>
          <w:tab w:val="right" w:leader="dot" w:pos="11482"/>
        </w:tabs>
        <w:ind w:left="142"/>
        <w:rPr>
          <w:rFonts w:ascii="Times New Roman" w:hAnsi="Times New Roman" w:cs="Times New Roman"/>
          <w:sz w:val="24"/>
          <w:szCs w:val="24"/>
        </w:rPr>
      </w:pPr>
      <w:bookmarkStart w:id="68" w:name="_g2swefybq21z" w:colFirst="0" w:colLast="0"/>
      <w:bookmarkEnd w:id="68"/>
      <w:r w:rsidRPr="00DC0BEB">
        <w:rPr>
          <w:rFonts w:ascii="Times New Roman" w:hAnsi="Times New Roman" w:cs="Times New Roman"/>
          <w:sz w:val="24"/>
          <w:szCs w:val="24"/>
        </w:rPr>
        <w:t xml:space="preserve">Как показывает анализ процесса разработки ПО, </w:t>
      </w:r>
      <w:r w:rsidRPr="00770617">
        <w:rPr>
          <w:rFonts w:ascii="Times New Roman" w:hAnsi="Times New Roman" w:cs="Times New Roman"/>
          <w:b/>
          <w:sz w:val="24"/>
          <w:szCs w:val="24"/>
        </w:rPr>
        <w:t>важнейшей причиной появления ошибок</w:t>
      </w:r>
      <w:r w:rsidRPr="00DC0BEB">
        <w:rPr>
          <w:rFonts w:ascii="Times New Roman" w:hAnsi="Times New Roman" w:cs="Times New Roman"/>
          <w:sz w:val="24"/>
          <w:szCs w:val="24"/>
        </w:rPr>
        <w:t xml:space="preserve"> (дефектов, багов) в ПО является неправильный перевод информации из одного представления в другое. Например, требования к ПС преобразуется архитектуру ПС, архитектура ПС преобразуется в техническое проектирование (алгоритм), и т.п.</w:t>
      </w:r>
    </w:p>
    <w:p w14:paraId="5E13D362" w14:textId="59F82650" w:rsidR="007851B7" w:rsidRPr="00DC0BEB" w:rsidRDefault="008F52D0" w:rsidP="00DC0BEB">
      <w:pPr>
        <w:tabs>
          <w:tab w:val="left" w:pos="709"/>
          <w:tab w:val="right" w:leader="dot" w:pos="11482"/>
        </w:tabs>
        <w:ind w:left="142"/>
        <w:rPr>
          <w:rFonts w:ascii="Times New Roman" w:hAnsi="Times New Roman" w:cs="Times New Roman"/>
          <w:sz w:val="24"/>
          <w:szCs w:val="24"/>
          <w:highlight w:val="yellow"/>
        </w:rPr>
      </w:pPr>
      <w:bookmarkStart w:id="69" w:name="_j4tue79i3y9p" w:colFirst="0" w:colLast="0"/>
      <w:bookmarkEnd w:id="69"/>
      <w:r w:rsidRPr="00DC0BEB">
        <w:rPr>
          <w:rFonts w:ascii="Times New Roman" w:hAnsi="Times New Roman" w:cs="Times New Roman"/>
          <w:sz w:val="24"/>
          <w:szCs w:val="24"/>
        </w:rPr>
        <w:t>В общем, разработку ПО можно просто описать как ряд процессов перевода, начинающаяся с перевода исходной задачи в различные промежуточные решения, заканчивающихся большим набором команд (операторов), выполняющихся на компьютере и решающих данную задачу. Когда не удается полно и точно перевести представление исходной задачи или промежуточного решения в другое более детальное решение, тогда и возникают ошибки в ПО.</w:t>
      </w:r>
    </w:p>
    <w:p w14:paraId="39A13097" w14:textId="7411B36B"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70" w:name="_7vhqzebzwvrr" w:colFirst="0" w:colLast="0"/>
      <w:bookmarkStart w:id="71" w:name="_Toc35467806"/>
      <w:bookmarkEnd w:id="70"/>
      <w:r w:rsidRPr="00DC0BEB">
        <w:rPr>
          <w:rFonts w:ascii="Times New Roman" w:hAnsi="Times New Roman" w:cs="Times New Roman"/>
          <w:b/>
          <w:color w:val="000000"/>
          <w:sz w:val="24"/>
          <w:szCs w:val="24"/>
        </w:rPr>
        <w:t>Методы обеспечения надежности ПО.</w:t>
      </w:r>
      <w:bookmarkEnd w:id="71"/>
    </w:p>
    <w:p w14:paraId="4C02D661"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BA3CE7">
        <w:rPr>
          <w:rFonts w:ascii="Times New Roman" w:eastAsia="Times New Roman" w:hAnsi="Times New Roman" w:cs="Times New Roman"/>
          <w:b/>
          <w:sz w:val="24"/>
          <w:szCs w:val="24"/>
        </w:rPr>
        <w:t>Методы обеспечения надёжности</w:t>
      </w:r>
      <w:r w:rsidRPr="00DC0BEB">
        <w:rPr>
          <w:rFonts w:ascii="Times New Roman" w:eastAsia="Times New Roman" w:hAnsi="Times New Roman" w:cs="Times New Roman"/>
          <w:sz w:val="24"/>
          <w:szCs w:val="24"/>
        </w:rPr>
        <w:t xml:space="preserve"> можно разбить на три группы:</w:t>
      </w:r>
    </w:p>
    <w:p w14:paraId="23E7164A" w14:textId="2F499EC9" w:rsidR="007851B7" w:rsidRPr="00BA3CE7" w:rsidRDefault="008F52D0" w:rsidP="00FE6139">
      <w:pPr>
        <w:pStyle w:val="af9"/>
        <w:numPr>
          <w:ilvl w:val="0"/>
          <w:numId w:val="19"/>
        </w:numPr>
        <w:tabs>
          <w:tab w:val="left" w:pos="709"/>
          <w:tab w:val="right" w:leader="dot" w:pos="11482"/>
        </w:tabs>
        <w:jc w:val="both"/>
        <w:rPr>
          <w:rFonts w:ascii="Times New Roman" w:eastAsia="Times New Roman" w:hAnsi="Times New Roman" w:cs="Times New Roman"/>
          <w:i/>
          <w:sz w:val="24"/>
          <w:szCs w:val="24"/>
        </w:rPr>
      </w:pPr>
      <w:r w:rsidRPr="00BA3CE7">
        <w:rPr>
          <w:rFonts w:ascii="Times New Roman" w:eastAsia="Times New Roman" w:hAnsi="Times New Roman" w:cs="Times New Roman"/>
          <w:i/>
          <w:sz w:val="24"/>
          <w:szCs w:val="24"/>
        </w:rPr>
        <w:t>Предупреждение ошибок;</w:t>
      </w:r>
    </w:p>
    <w:p w14:paraId="734EE08F" w14:textId="365D55CB" w:rsidR="007851B7" w:rsidRPr="00BA3CE7" w:rsidRDefault="008F52D0" w:rsidP="00FE6139">
      <w:pPr>
        <w:pStyle w:val="af9"/>
        <w:numPr>
          <w:ilvl w:val="0"/>
          <w:numId w:val="19"/>
        </w:numPr>
        <w:tabs>
          <w:tab w:val="left" w:pos="709"/>
          <w:tab w:val="right" w:leader="dot" w:pos="11482"/>
        </w:tabs>
        <w:jc w:val="both"/>
        <w:rPr>
          <w:rFonts w:ascii="Times New Roman" w:eastAsia="Times New Roman" w:hAnsi="Times New Roman" w:cs="Times New Roman"/>
          <w:i/>
          <w:sz w:val="24"/>
          <w:szCs w:val="24"/>
        </w:rPr>
      </w:pPr>
      <w:r w:rsidRPr="00BA3CE7">
        <w:rPr>
          <w:rFonts w:ascii="Times New Roman" w:eastAsia="Times New Roman" w:hAnsi="Times New Roman" w:cs="Times New Roman"/>
          <w:i/>
          <w:sz w:val="24"/>
          <w:szCs w:val="24"/>
        </w:rPr>
        <w:t>Обнаружение и исправление ошибок;</w:t>
      </w:r>
    </w:p>
    <w:p w14:paraId="3409B953" w14:textId="5B3378A8" w:rsidR="007851B7" w:rsidRPr="00BA3CE7" w:rsidRDefault="008F52D0" w:rsidP="00FE6139">
      <w:pPr>
        <w:pStyle w:val="af9"/>
        <w:numPr>
          <w:ilvl w:val="0"/>
          <w:numId w:val="19"/>
        </w:numPr>
        <w:tabs>
          <w:tab w:val="left" w:pos="709"/>
          <w:tab w:val="right" w:leader="dot" w:pos="11482"/>
        </w:tabs>
        <w:jc w:val="both"/>
        <w:rPr>
          <w:rFonts w:ascii="Times New Roman" w:eastAsia="Times New Roman" w:hAnsi="Times New Roman" w:cs="Times New Roman"/>
          <w:i/>
          <w:sz w:val="24"/>
          <w:szCs w:val="24"/>
        </w:rPr>
      </w:pPr>
      <w:r w:rsidRPr="00BA3CE7">
        <w:rPr>
          <w:rFonts w:ascii="Times New Roman" w:eastAsia="Times New Roman" w:hAnsi="Times New Roman" w:cs="Times New Roman"/>
          <w:i/>
          <w:sz w:val="24"/>
          <w:szCs w:val="24"/>
        </w:rPr>
        <w:t>Обе</w:t>
      </w:r>
      <w:r w:rsidR="00BA3CE7" w:rsidRPr="00BA3CE7">
        <w:rPr>
          <w:rFonts w:ascii="Times New Roman" w:eastAsia="Times New Roman" w:hAnsi="Times New Roman" w:cs="Times New Roman"/>
          <w:i/>
          <w:sz w:val="24"/>
          <w:szCs w:val="24"/>
        </w:rPr>
        <w:t>спечение устойчивости к ошибкам.</w:t>
      </w:r>
    </w:p>
    <w:p w14:paraId="405F16C3" w14:textId="5BD53B9C" w:rsidR="007851B7" w:rsidRPr="00DC0BEB" w:rsidRDefault="008F52D0" w:rsidP="00BA3CE7">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hAnsi="Times New Roman" w:cs="Times New Roman"/>
          <w:sz w:val="24"/>
          <w:szCs w:val="24"/>
        </w:rPr>
        <w:t>1)</w:t>
      </w:r>
      <w:r w:rsidRPr="00DC0BEB">
        <w:rPr>
          <w:rFonts w:ascii="Times New Roman" w:hAnsi="Times New Roman" w:cs="Times New Roman"/>
          <w:b/>
          <w:sz w:val="24"/>
          <w:szCs w:val="24"/>
        </w:rPr>
        <w:t>Предупреждение ошибок</w:t>
      </w:r>
    </w:p>
    <w:p w14:paraId="53B735C6" w14:textId="77777777" w:rsidR="00BA3CE7" w:rsidRDefault="008F52D0" w:rsidP="00BA3CE7">
      <w:pPr>
        <w:tabs>
          <w:tab w:val="left" w:pos="709"/>
          <w:tab w:val="right" w:leader="dot" w:pos="11482"/>
        </w:tabs>
        <w:ind w:left="142"/>
        <w:jc w:val="both"/>
        <w:rPr>
          <w:rFonts w:ascii="Times New Roman" w:eastAsia="Times New Roman" w:hAnsi="Times New Roman" w:cs="Times New Roman"/>
          <w:sz w:val="24"/>
          <w:szCs w:val="24"/>
        </w:rPr>
      </w:pPr>
      <w:r w:rsidRPr="00BA3CE7">
        <w:rPr>
          <w:rFonts w:ascii="Times New Roman" w:eastAsia="Times New Roman" w:hAnsi="Times New Roman" w:cs="Times New Roman"/>
          <w:i/>
          <w:sz w:val="24"/>
          <w:szCs w:val="24"/>
        </w:rPr>
        <w:t>Сложность</w:t>
      </w:r>
      <w:r w:rsidRPr="00BA3CE7">
        <w:rPr>
          <w:rFonts w:ascii="Times New Roman" w:eastAsia="Times New Roman" w:hAnsi="Times New Roman" w:cs="Times New Roman"/>
          <w:sz w:val="24"/>
          <w:szCs w:val="24"/>
        </w:rPr>
        <w:t xml:space="preserve"> – основная причина ошибок перевода и таким образом одна из главных причин ненадёжности ПО</w:t>
      </w:r>
      <w:r w:rsidRPr="00BA3CE7">
        <w:rPr>
          <w:rFonts w:ascii="Times New Roman" w:eastAsia="Times New Roman" w:hAnsi="Times New Roman" w:cs="Times New Roman"/>
          <w:sz w:val="16"/>
          <w:szCs w:val="24"/>
        </w:rPr>
        <w:t xml:space="preserve">. </w:t>
      </w:r>
      <w:r w:rsidR="00BA3CE7" w:rsidRPr="00BA3CE7">
        <w:rPr>
          <w:rFonts w:ascii="Times New Roman" w:eastAsia="Times New Roman" w:hAnsi="Times New Roman" w:cs="Times New Roman"/>
          <w:sz w:val="16"/>
          <w:szCs w:val="24"/>
          <w:lang w:val="ru-RU"/>
        </w:rPr>
        <w:t>(</w:t>
      </w:r>
      <w:r w:rsidRPr="00BA3CE7">
        <w:rPr>
          <w:rFonts w:ascii="Times New Roman" w:eastAsia="Times New Roman" w:hAnsi="Times New Roman" w:cs="Times New Roman"/>
          <w:sz w:val="16"/>
          <w:szCs w:val="24"/>
        </w:rPr>
        <w:t>Она почти не поддается ни точному определению, ни измерению</w:t>
      </w:r>
      <w:r w:rsidR="00BA3CE7" w:rsidRPr="00BA3CE7">
        <w:rPr>
          <w:rFonts w:ascii="Times New Roman" w:eastAsia="Times New Roman" w:hAnsi="Times New Roman" w:cs="Times New Roman"/>
          <w:sz w:val="16"/>
          <w:szCs w:val="24"/>
          <w:lang w:val="ru-RU"/>
        </w:rPr>
        <w:t>)</w:t>
      </w:r>
      <w:r w:rsidRPr="00BA3CE7">
        <w:rPr>
          <w:rFonts w:ascii="Times New Roman" w:eastAsia="Times New Roman" w:hAnsi="Times New Roman" w:cs="Times New Roman"/>
          <w:sz w:val="24"/>
          <w:szCs w:val="24"/>
        </w:rPr>
        <w:t>.</w:t>
      </w:r>
    </w:p>
    <w:p w14:paraId="1AF90BE3" w14:textId="16D26559" w:rsidR="007851B7" w:rsidRPr="00BA3CE7" w:rsidRDefault="00BA3CE7" w:rsidP="00BA3CE7">
      <w:pPr>
        <w:tabs>
          <w:tab w:val="left" w:pos="709"/>
          <w:tab w:val="right" w:leader="dot" w:pos="11482"/>
        </w:tabs>
        <w:ind w:left="142"/>
        <w:jc w:val="both"/>
        <w:rPr>
          <w:rFonts w:ascii="Times New Roman" w:eastAsia="Times New Roman" w:hAnsi="Times New Roman" w:cs="Times New Roman"/>
          <w:sz w:val="24"/>
          <w:szCs w:val="24"/>
        </w:rPr>
      </w:pPr>
      <w:r w:rsidRPr="00BA3CE7">
        <w:rPr>
          <w:rFonts w:ascii="Times New Roman" w:eastAsia="Times New Roman" w:hAnsi="Times New Roman" w:cs="Times New Roman"/>
          <w:i/>
          <w:sz w:val="24"/>
          <w:szCs w:val="24"/>
          <w:lang w:val="ru-RU"/>
        </w:rPr>
        <w:t>Мера</w:t>
      </w:r>
      <w:r w:rsidR="008F52D0" w:rsidRPr="00BA3CE7">
        <w:rPr>
          <w:rFonts w:ascii="Times New Roman" w:eastAsia="Times New Roman" w:hAnsi="Times New Roman" w:cs="Times New Roman"/>
          <w:i/>
          <w:sz w:val="24"/>
          <w:szCs w:val="24"/>
        </w:rPr>
        <w:t xml:space="preserve"> сложности объекта</w:t>
      </w:r>
      <w:r w:rsidR="008F52D0" w:rsidRPr="00BA3CE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8F52D0" w:rsidRPr="00BA3CE7">
        <w:rPr>
          <w:rFonts w:ascii="Times New Roman" w:eastAsia="Times New Roman" w:hAnsi="Times New Roman" w:cs="Times New Roman"/>
          <w:sz w:val="24"/>
          <w:szCs w:val="24"/>
        </w:rPr>
        <w:t xml:space="preserve"> количество интеллектуальных усилий, необходимых для понимания этого объекта.</w:t>
      </w:r>
    </w:p>
    <w:p w14:paraId="5F49BD28" w14:textId="58612C99" w:rsidR="007851B7" w:rsidRPr="00BA3CE7" w:rsidRDefault="008F52D0" w:rsidP="00DC0BEB">
      <w:pPr>
        <w:tabs>
          <w:tab w:val="left" w:pos="709"/>
          <w:tab w:val="right" w:leader="dot" w:pos="11482"/>
        </w:tabs>
        <w:ind w:left="142"/>
        <w:jc w:val="both"/>
        <w:rPr>
          <w:rFonts w:ascii="Times New Roman" w:eastAsia="Times New Roman" w:hAnsi="Times New Roman" w:cs="Times New Roman"/>
          <w:sz w:val="16"/>
          <w:szCs w:val="24"/>
          <w:lang w:val="ru-RU"/>
        </w:rPr>
      </w:pPr>
      <w:r w:rsidRPr="00DC0BEB">
        <w:rPr>
          <w:rFonts w:ascii="Times New Roman" w:eastAsia="Times New Roman" w:hAnsi="Times New Roman" w:cs="Times New Roman"/>
          <w:sz w:val="24"/>
          <w:szCs w:val="24"/>
        </w:rPr>
        <w:t xml:space="preserve">В общем сложность является функцией взаимодействия между его компонентами. </w:t>
      </w:r>
      <w:r w:rsidR="00BA3CE7" w:rsidRPr="00BA3CE7">
        <w:rPr>
          <w:rFonts w:ascii="Times New Roman" w:eastAsia="Times New Roman" w:hAnsi="Times New Roman" w:cs="Times New Roman"/>
          <w:sz w:val="16"/>
          <w:szCs w:val="24"/>
          <w:lang w:val="ru-RU"/>
        </w:rPr>
        <w:t>(</w:t>
      </w:r>
      <w:r w:rsidRPr="00BA3CE7">
        <w:rPr>
          <w:rFonts w:ascii="Times New Roman" w:eastAsia="Times New Roman" w:hAnsi="Times New Roman" w:cs="Times New Roman"/>
          <w:sz w:val="16"/>
          <w:szCs w:val="24"/>
        </w:rPr>
        <w:t>Например, сложность структуры ПС определяется связями между компонентами ПС. Сложность отдельного модуля определяется связями между операторами (командами модуля) и т.п.</w:t>
      </w:r>
      <w:r w:rsidR="00BA3CE7" w:rsidRPr="00BA3CE7">
        <w:rPr>
          <w:rFonts w:ascii="Times New Roman" w:eastAsia="Times New Roman" w:hAnsi="Times New Roman" w:cs="Times New Roman"/>
          <w:sz w:val="16"/>
          <w:szCs w:val="24"/>
          <w:lang w:val="ru-RU"/>
        </w:rPr>
        <w:t>)</w:t>
      </w:r>
    </w:p>
    <w:p w14:paraId="2AEAA27D"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Для </w:t>
      </w:r>
      <w:r w:rsidRPr="00BA3CE7">
        <w:rPr>
          <w:rFonts w:ascii="Times New Roman" w:eastAsia="Times New Roman" w:hAnsi="Times New Roman" w:cs="Times New Roman"/>
          <w:b/>
          <w:sz w:val="24"/>
          <w:szCs w:val="24"/>
        </w:rPr>
        <w:t>снижения структурной сложности ПС</w:t>
      </w:r>
      <w:r w:rsidRPr="00DC0BEB">
        <w:rPr>
          <w:rFonts w:ascii="Times New Roman" w:eastAsia="Times New Roman" w:hAnsi="Times New Roman" w:cs="Times New Roman"/>
          <w:sz w:val="24"/>
          <w:szCs w:val="24"/>
        </w:rPr>
        <w:t xml:space="preserve"> широко используются два принципа:</w:t>
      </w:r>
    </w:p>
    <w:p w14:paraId="06687206" w14:textId="50B39620" w:rsidR="007851B7" w:rsidRPr="00BA3CE7" w:rsidRDefault="00BA3CE7" w:rsidP="00FE6139">
      <w:pPr>
        <w:pStyle w:val="af9"/>
        <w:numPr>
          <w:ilvl w:val="0"/>
          <w:numId w:val="21"/>
        </w:numPr>
        <w:tabs>
          <w:tab w:val="left" w:pos="709"/>
          <w:tab w:val="right" w:leader="dot" w:pos="11482"/>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Независимость компонентов/</w:t>
      </w:r>
      <w:r w:rsidR="008F52D0" w:rsidRPr="00BA3CE7">
        <w:rPr>
          <w:rFonts w:ascii="Times New Roman" w:eastAsia="Times New Roman" w:hAnsi="Times New Roman" w:cs="Times New Roman"/>
          <w:sz w:val="24"/>
          <w:szCs w:val="24"/>
        </w:rPr>
        <w:t>модулей</w:t>
      </w:r>
      <w:r w:rsidR="00336ABF">
        <w:rPr>
          <w:rFonts w:ascii="Times New Roman" w:eastAsia="Times New Roman" w:hAnsi="Times New Roman" w:cs="Times New Roman"/>
          <w:sz w:val="24"/>
          <w:szCs w:val="24"/>
          <w:lang w:val="ru-RU"/>
        </w:rPr>
        <w:t xml:space="preserve"> ПС</w:t>
      </w:r>
      <w:r>
        <w:rPr>
          <w:rFonts w:ascii="Times New Roman" w:eastAsia="Times New Roman" w:hAnsi="Times New Roman" w:cs="Times New Roman"/>
          <w:sz w:val="24"/>
          <w:szCs w:val="24"/>
          <w:lang w:val="ru-RU"/>
        </w:rPr>
        <w:t xml:space="preserve"> </w:t>
      </w:r>
      <w:r w:rsidRPr="00BA3CE7">
        <w:rPr>
          <w:rFonts w:ascii="Times New Roman" w:eastAsia="Times New Roman" w:hAnsi="Times New Roman" w:cs="Times New Roman"/>
          <w:sz w:val="16"/>
          <w:szCs w:val="24"/>
          <w:lang w:val="ru-RU"/>
        </w:rPr>
        <w:t>(</w:t>
      </w:r>
      <w:r w:rsidRPr="00BA3CE7">
        <w:rPr>
          <w:rFonts w:ascii="Times New Roman" w:eastAsia="Times New Roman" w:hAnsi="Times New Roman" w:cs="Times New Roman"/>
          <w:sz w:val="16"/>
          <w:szCs w:val="24"/>
        </w:rPr>
        <w:t>максимально усилить независимость модулей</w:t>
      </w:r>
      <w:r w:rsidR="008F52D0" w:rsidRPr="00BA3CE7">
        <w:rPr>
          <w:rFonts w:ascii="Times New Roman" w:eastAsia="Times New Roman" w:hAnsi="Times New Roman" w:cs="Times New Roman"/>
          <w:sz w:val="16"/>
          <w:szCs w:val="24"/>
        </w:rPr>
        <w:t>)</w:t>
      </w:r>
      <w:r w:rsidR="008F52D0" w:rsidRPr="00BA3CE7">
        <w:rPr>
          <w:rFonts w:ascii="Times New Roman" w:eastAsia="Times New Roman" w:hAnsi="Times New Roman" w:cs="Times New Roman"/>
          <w:sz w:val="24"/>
          <w:szCs w:val="24"/>
        </w:rPr>
        <w:t>;</w:t>
      </w:r>
    </w:p>
    <w:p w14:paraId="3B0FE7F3" w14:textId="149323B1" w:rsidR="00BA3CE7" w:rsidRPr="00336ABF" w:rsidRDefault="00336ABF" w:rsidP="00FE6139">
      <w:pPr>
        <w:pStyle w:val="af9"/>
        <w:numPr>
          <w:ilvl w:val="0"/>
          <w:numId w:val="21"/>
        </w:numPr>
        <w:tabs>
          <w:tab w:val="left" w:pos="709"/>
          <w:tab w:val="right" w:leader="dot" w:pos="11482"/>
        </w:tabs>
        <w:jc w:val="both"/>
        <w:rPr>
          <w:rFonts w:ascii="Times New Roman" w:eastAsia="Times New Roman" w:hAnsi="Times New Roman" w:cs="Times New Roman"/>
          <w:sz w:val="24"/>
          <w:szCs w:val="24"/>
        </w:rPr>
      </w:pPr>
      <w:r w:rsidRPr="00336ABF">
        <w:rPr>
          <w:rFonts w:ascii="Times New Roman" w:eastAsia="Times New Roman" w:hAnsi="Times New Roman" w:cs="Times New Roman"/>
          <w:sz w:val="24"/>
          <w:szCs w:val="24"/>
        </w:rPr>
        <w:t>Иерархическая структура/</w:t>
      </w:r>
      <w:r w:rsidR="008F52D0" w:rsidRPr="00336ABF">
        <w:rPr>
          <w:rFonts w:ascii="Times New Roman" w:eastAsia="Times New Roman" w:hAnsi="Times New Roman" w:cs="Times New Roman"/>
          <w:sz w:val="24"/>
          <w:szCs w:val="24"/>
        </w:rPr>
        <w:t>иерархия</w:t>
      </w:r>
      <w:r>
        <w:rPr>
          <w:rFonts w:ascii="Times New Roman" w:eastAsia="Times New Roman" w:hAnsi="Times New Roman" w:cs="Times New Roman"/>
          <w:sz w:val="24"/>
          <w:szCs w:val="24"/>
          <w:lang w:val="ru-RU"/>
        </w:rPr>
        <w:t xml:space="preserve"> ПС </w:t>
      </w:r>
      <w:r w:rsidRPr="00336ABF">
        <w:rPr>
          <w:rFonts w:ascii="Times New Roman" w:eastAsia="Times New Roman" w:hAnsi="Times New Roman" w:cs="Times New Roman"/>
          <w:sz w:val="16"/>
          <w:szCs w:val="24"/>
          <w:lang w:val="ru-RU"/>
        </w:rPr>
        <w:t>(</w:t>
      </w:r>
      <w:r w:rsidRPr="00336ABF">
        <w:rPr>
          <w:rFonts w:ascii="Times New Roman" w:eastAsia="Times New Roman" w:hAnsi="Times New Roman" w:cs="Times New Roman"/>
          <w:sz w:val="16"/>
          <w:szCs w:val="24"/>
        </w:rPr>
        <w:t>Иерархия позволяет декомпозировать ПО на компоненты с учетом ограничений на их сложность. Каждый вышестоящий уровень представляет собой совокупность структурных отношений между элементами нижестоящих уровней.</w:t>
      </w:r>
      <w:r>
        <w:rPr>
          <w:rFonts w:ascii="Times New Roman" w:eastAsia="Times New Roman" w:hAnsi="Times New Roman" w:cs="Times New Roman"/>
          <w:sz w:val="24"/>
          <w:szCs w:val="24"/>
          <w:lang w:val="ru-RU"/>
        </w:rPr>
        <w:t>)</w:t>
      </w:r>
      <w:r w:rsidR="008F52D0" w:rsidRPr="00336ABF">
        <w:rPr>
          <w:rFonts w:ascii="Times New Roman" w:eastAsia="Times New Roman" w:hAnsi="Times New Roman" w:cs="Times New Roman"/>
          <w:sz w:val="24"/>
          <w:szCs w:val="24"/>
        </w:rPr>
        <w:t>.</w:t>
      </w:r>
    </w:p>
    <w:p w14:paraId="77405300" w14:textId="77777777" w:rsidR="00BA3CE7"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 общем, чтобы уменьшить сложность ПО, нужно разбить его (декомпозировать) на множество небольших достаточно простых для понимания независимых модулей.</w:t>
      </w:r>
    </w:p>
    <w:p w14:paraId="38E8FF81" w14:textId="5371D45B" w:rsidR="007851B7" w:rsidRPr="00BA3CE7"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BA3CE7">
        <w:rPr>
          <w:rFonts w:ascii="Times New Roman" w:eastAsia="Times New Roman" w:hAnsi="Times New Roman" w:cs="Times New Roman"/>
          <w:b/>
          <w:sz w:val="24"/>
          <w:szCs w:val="24"/>
        </w:rPr>
        <w:t>Высокой степени незав</w:t>
      </w:r>
      <w:r w:rsidR="00BA3CE7" w:rsidRPr="00BA3CE7">
        <w:rPr>
          <w:rFonts w:ascii="Times New Roman" w:eastAsia="Times New Roman" w:hAnsi="Times New Roman" w:cs="Times New Roman"/>
          <w:b/>
          <w:sz w:val="24"/>
          <w:szCs w:val="24"/>
        </w:rPr>
        <w:t xml:space="preserve">исимости модулей </w:t>
      </w:r>
      <w:r w:rsidR="00BA3CE7" w:rsidRPr="00BA3CE7">
        <w:rPr>
          <w:rFonts w:ascii="Times New Roman" w:eastAsia="Times New Roman" w:hAnsi="Times New Roman" w:cs="Times New Roman"/>
          <w:sz w:val="24"/>
          <w:szCs w:val="24"/>
        </w:rPr>
        <w:t>можно достичь</w:t>
      </w:r>
      <w:r w:rsidRPr="00BA3CE7">
        <w:rPr>
          <w:rFonts w:ascii="Times New Roman" w:eastAsia="Times New Roman" w:hAnsi="Times New Roman" w:cs="Times New Roman"/>
          <w:b/>
          <w:sz w:val="24"/>
          <w:szCs w:val="24"/>
        </w:rPr>
        <w:t>:</w:t>
      </w:r>
    </w:p>
    <w:p w14:paraId="5D9EC257" w14:textId="49338F08" w:rsidR="007851B7" w:rsidRPr="00BA3CE7" w:rsidRDefault="008F52D0" w:rsidP="00FE6139">
      <w:pPr>
        <w:pStyle w:val="af9"/>
        <w:numPr>
          <w:ilvl w:val="0"/>
          <w:numId w:val="20"/>
        </w:numPr>
        <w:tabs>
          <w:tab w:val="left" w:pos="709"/>
          <w:tab w:val="right" w:leader="dot" w:pos="11482"/>
        </w:tabs>
        <w:jc w:val="both"/>
        <w:rPr>
          <w:rFonts w:ascii="Times New Roman" w:eastAsia="Times New Roman" w:hAnsi="Times New Roman" w:cs="Times New Roman"/>
          <w:sz w:val="24"/>
          <w:szCs w:val="24"/>
        </w:rPr>
      </w:pPr>
      <w:r w:rsidRPr="00BA3CE7">
        <w:rPr>
          <w:rFonts w:ascii="Times New Roman" w:eastAsia="Times New Roman" w:hAnsi="Times New Roman" w:cs="Times New Roman"/>
          <w:sz w:val="24"/>
          <w:szCs w:val="24"/>
        </w:rPr>
        <w:t>Усилением внутренних связей в каждом модуле</w:t>
      </w:r>
      <w:r w:rsidR="00BA3CE7">
        <w:rPr>
          <w:rFonts w:ascii="Times New Roman" w:eastAsia="Times New Roman" w:hAnsi="Times New Roman" w:cs="Times New Roman"/>
          <w:sz w:val="24"/>
          <w:szCs w:val="24"/>
          <w:lang w:val="ru-RU"/>
        </w:rPr>
        <w:t>;</w:t>
      </w:r>
    </w:p>
    <w:p w14:paraId="2E927293" w14:textId="1FA9003C" w:rsidR="007851B7" w:rsidRPr="00BA3CE7" w:rsidRDefault="008F52D0" w:rsidP="00FE6139">
      <w:pPr>
        <w:pStyle w:val="af9"/>
        <w:numPr>
          <w:ilvl w:val="0"/>
          <w:numId w:val="20"/>
        </w:numPr>
        <w:tabs>
          <w:tab w:val="left" w:pos="709"/>
          <w:tab w:val="right" w:leader="dot" w:pos="11482"/>
        </w:tabs>
        <w:jc w:val="both"/>
        <w:rPr>
          <w:rFonts w:ascii="Times New Roman" w:eastAsia="Times New Roman" w:hAnsi="Times New Roman" w:cs="Times New Roman"/>
          <w:sz w:val="24"/>
          <w:szCs w:val="24"/>
        </w:rPr>
      </w:pPr>
      <w:r w:rsidRPr="00BA3CE7">
        <w:rPr>
          <w:rFonts w:ascii="Times New Roman" w:eastAsia="Times New Roman" w:hAnsi="Times New Roman" w:cs="Times New Roman"/>
          <w:sz w:val="24"/>
          <w:szCs w:val="24"/>
        </w:rPr>
        <w:t>Ослаблением взаимосвязи между модулями.</w:t>
      </w:r>
    </w:p>
    <w:p w14:paraId="615BBA8C" w14:textId="47C35AC9" w:rsidR="007851B7"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C0BEB">
        <w:rPr>
          <w:rFonts w:ascii="Times New Roman" w:eastAsia="Times New Roman" w:hAnsi="Times New Roman" w:cs="Times New Roman"/>
          <w:sz w:val="24"/>
          <w:szCs w:val="24"/>
        </w:rPr>
        <w:t xml:space="preserve">Концепция уровня позволяет понять ПО, скрывая несущественные уровни детализации. </w:t>
      </w:r>
      <w:r w:rsidR="00563AED" w:rsidRPr="00563AED">
        <w:rPr>
          <w:rFonts w:ascii="Times New Roman" w:eastAsia="Times New Roman" w:hAnsi="Times New Roman" w:cs="Times New Roman"/>
          <w:sz w:val="16"/>
          <w:szCs w:val="24"/>
          <w:lang w:val="ru-RU"/>
        </w:rPr>
        <w:t>(</w:t>
      </w:r>
      <w:r w:rsidRPr="00563AED">
        <w:rPr>
          <w:rFonts w:ascii="Times New Roman" w:eastAsia="Times New Roman" w:hAnsi="Times New Roman" w:cs="Times New Roman"/>
          <w:sz w:val="16"/>
          <w:szCs w:val="24"/>
        </w:rPr>
        <w:t>Например, иерархия в IDEFO. Функциональная модель имеет иерархическую структуру, состоящую из множества IDEFO-диаграмм. Каждая диаграмма любого уровня может быть декомпозирована на несколько диаграмм нижележащего уровня. При этом, каждая из диаграмм должна содержать не более шести блоков из-за ограничений по сложности. Таким образом сложность диаграмм должна находится в пределах понимания данной диаграммы. Иерархия и ограничение сложности на каждом уровне модели позволяют заказчику понять модель, а разработчику сделать меньше ошибок при разработке функциональной модели предметной области</w:t>
      </w:r>
      <w:r w:rsidR="00563AED" w:rsidRPr="00563AED">
        <w:rPr>
          <w:rFonts w:ascii="Times New Roman" w:eastAsia="Times New Roman" w:hAnsi="Times New Roman" w:cs="Times New Roman"/>
          <w:sz w:val="16"/>
          <w:szCs w:val="24"/>
          <w:lang w:val="ru-RU"/>
        </w:rPr>
        <w:t>)</w:t>
      </w:r>
      <w:r w:rsidRPr="00563AED">
        <w:rPr>
          <w:rFonts w:ascii="Times New Roman" w:eastAsia="Times New Roman" w:hAnsi="Times New Roman" w:cs="Times New Roman"/>
          <w:sz w:val="16"/>
          <w:szCs w:val="24"/>
        </w:rPr>
        <w:t>.</w:t>
      </w:r>
    </w:p>
    <w:p w14:paraId="2C7EB9D9" w14:textId="77777777" w:rsidR="005C55AA" w:rsidRPr="00DC0BEB" w:rsidRDefault="005C55AA" w:rsidP="00DC0BEB">
      <w:pPr>
        <w:tabs>
          <w:tab w:val="left" w:pos="709"/>
          <w:tab w:val="right" w:leader="dot" w:pos="11482"/>
        </w:tabs>
        <w:ind w:left="142"/>
        <w:jc w:val="both"/>
        <w:rPr>
          <w:rFonts w:ascii="Times New Roman" w:eastAsia="Times New Roman" w:hAnsi="Times New Roman" w:cs="Times New Roman"/>
          <w:sz w:val="24"/>
          <w:szCs w:val="24"/>
        </w:rPr>
      </w:pPr>
    </w:p>
    <w:p w14:paraId="17107802" w14:textId="77777777" w:rsidR="007851B7" w:rsidRPr="005C55AA"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5C55AA">
        <w:rPr>
          <w:rFonts w:ascii="Times New Roman" w:eastAsia="Times New Roman" w:hAnsi="Times New Roman" w:cs="Times New Roman"/>
          <w:sz w:val="16"/>
          <w:szCs w:val="24"/>
        </w:rPr>
        <w:t>В первом методе</w:t>
      </w:r>
      <w:r w:rsidRPr="005C55AA">
        <w:rPr>
          <w:rFonts w:ascii="Times New Roman" w:eastAsia="Times New Roman" w:hAnsi="Times New Roman" w:cs="Times New Roman"/>
          <w:color w:val="FF0000"/>
          <w:sz w:val="16"/>
          <w:szCs w:val="24"/>
        </w:rPr>
        <w:t xml:space="preserve"> </w:t>
      </w:r>
      <w:r w:rsidRPr="005C55AA">
        <w:rPr>
          <w:rFonts w:ascii="Times New Roman" w:eastAsia="Times New Roman" w:hAnsi="Times New Roman" w:cs="Times New Roman"/>
          <w:sz w:val="16"/>
          <w:szCs w:val="24"/>
        </w:rPr>
        <w:t>понижения структурной сложности усиление внутренних связей в каждом модуле достигается за счет увеличения связности модуля. Связность модуля определяется как мера зависимости его частей. При этом, чем выше связность, тем больше отдельные части модуля зависят друг от друга.</w:t>
      </w:r>
    </w:p>
    <w:p w14:paraId="6DD8B4D3" w14:textId="77777777" w:rsidR="007851B7" w:rsidRPr="005C55AA"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5C55AA">
        <w:rPr>
          <w:rFonts w:ascii="Times New Roman" w:eastAsia="Times New Roman" w:hAnsi="Times New Roman" w:cs="Times New Roman"/>
          <w:sz w:val="16"/>
          <w:szCs w:val="24"/>
        </w:rPr>
        <w:t>Важнейшим методом увеличения независимости модулей является ослабление связи между ними. Мерой ослабления связи между модулями является сцепление модулей, которое является мерой относительной независимости модулей. Сцепление модулей является мерой взаимодействия модулей по данным и характеризуется как способом передачи данных, так и свойствами этих данных. Сцепление влияет на сохранность данных при модификациях. Слабое сцепление определяет высокий уровень независимости модулей. Независимые модули могут быть модифицированы без переделки других модулей. В общем два модуля являются полностью независимыми, если в каждом из них не используется никакая информация о другом модуле.</w:t>
      </w:r>
    </w:p>
    <w:p w14:paraId="2D9DE329" w14:textId="77777777" w:rsidR="007851B7" w:rsidRPr="005C55AA"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5C55AA">
        <w:rPr>
          <w:rFonts w:ascii="Times New Roman" w:eastAsia="Times New Roman" w:hAnsi="Times New Roman" w:cs="Times New Roman"/>
          <w:sz w:val="16"/>
          <w:szCs w:val="24"/>
        </w:rPr>
        <w:t>Таким образом максимально независимый модуль имеет максимальную связность и минимальное сцепление.</w:t>
      </w:r>
    </w:p>
    <w:p w14:paraId="1D2073F0" w14:textId="77777777" w:rsidR="007851B7" w:rsidRPr="005C55AA"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5C55AA">
        <w:rPr>
          <w:rFonts w:ascii="Times New Roman" w:eastAsia="Times New Roman" w:hAnsi="Times New Roman" w:cs="Times New Roman"/>
          <w:sz w:val="16"/>
          <w:szCs w:val="24"/>
        </w:rPr>
        <w:t>Если рассматривать программу как набор предложений, связанных между собой некоторыми отношениями (как по выполняемым функциям, так и по обрабатываемым данным), то главная задача, стоящая перед разработчиками, это распределить эти предложения между модулями, таким образом, чтобы:</w:t>
      </w:r>
    </w:p>
    <w:p w14:paraId="010C8214" w14:textId="29104DBE" w:rsidR="007851B7" w:rsidRPr="005C55AA" w:rsidRDefault="008F52D0" w:rsidP="00FE6139">
      <w:pPr>
        <w:pStyle w:val="af9"/>
        <w:numPr>
          <w:ilvl w:val="0"/>
          <w:numId w:val="22"/>
        </w:numPr>
        <w:tabs>
          <w:tab w:val="left" w:pos="709"/>
          <w:tab w:val="right" w:leader="dot" w:pos="11482"/>
        </w:tabs>
        <w:jc w:val="both"/>
        <w:rPr>
          <w:rFonts w:ascii="Times New Roman" w:eastAsia="Times New Roman" w:hAnsi="Times New Roman" w:cs="Times New Roman"/>
          <w:sz w:val="16"/>
          <w:szCs w:val="24"/>
        </w:rPr>
      </w:pPr>
      <w:r w:rsidRPr="005C55AA">
        <w:rPr>
          <w:rFonts w:ascii="Times New Roman" w:eastAsia="Times New Roman" w:hAnsi="Times New Roman" w:cs="Times New Roman"/>
          <w:sz w:val="16"/>
          <w:szCs w:val="24"/>
        </w:rPr>
        <w:t>Предложения в каждом модуле были максимально связаны;</w:t>
      </w:r>
    </w:p>
    <w:p w14:paraId="57E6DC1B" w14:textId="71834DE2" w:rsidR="007851B7" w:rsidRPr="005C55AA" w:rsidRDefault="008F52D0" w:rsidP="00FE6139">
      <w:pPr>
        <w:pStyle w:val="af9"/>
        <w:numPr>
          <w:ilvl w:val="0"/>
          <w:numId w:val="22"/>
        </w:numPr>
        <w:tabs>
          <w:tab w:val="left" w:pos="709"/>
          <w:tab w:val="right" w:leader="dot" w:pos="11482"/>
        </w:tabs>
        <w:jc w:val="both"/>
        <w:rPr>
          <w:rFonts w:ascii="Times New Roman" w:eastAsia="Times New Roman" w:hAnsi="Times New Roman" w:cs="Times New Roman"/>
          <w:sz w:val="16"/>
          <w:szCs w:val="24"/>
        </w:rPr>
      </w:pPr>
      <w:r w:rsidRPr="005C55AA">
        <w:rPr>
          <w:rFonts w:ascii="Times New Roman" w:eastAsia="Times New Roman" w:hAnsi="Times New Roman" w:cs="Times New Roman"/>
          <w:sz w:val="16"/>
          <w:szCs w:val="24"/>
        </w:rPr>
        <w:t>Связь между любой парой предложений в разных модулях была минимальна.</w:t>
      </w:r>
    </w:p>
    <w:p w14:paraId="4E96E368" w14:textId="77777777" w:rsidR="007851B7" w:rsidRPr="005C55AA"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5C55AA">
        <w:rPr>
          <w:rFonts w:ascii="Times New Roman" w:eastAsia="Times New Roman" w:hAnsi="Times New Roman" w:cs="Times New Roman"/>
          <w:sz w:val="16"/>
          <w:szCs w:val="24"/>
        </w:rPr>
        <w:t>При проектировании нужно стремиться, во-первых, реализовать отдельные функции отдельными модулями (высокая связность), во-вторых, ослаблять связи между модулями по данным, применяя передачу параметров (слабое сцепление модулей).</w:t>
      </w:r>
    </w:p>
    <w:p w14:paraId="24C88A83" w14:textId="3693D9BE" w:rsidR="007851B7" w:rsidRPr="005C55AA" w:rsidRDefault="008F52D0" w:rsidP="005C55AA">
      <w:pPr>
        <w:tabs>
          <w:tab w:val="left" w:pos="709"/>
          <w:tab w:val="right" w:leader="dot" w:pos="11482"/>
        </w:tabs>
        <w:ind w:left="142"/>
        <w:jc w:val="both"/>
        <w:rPr>
          <w:rFonts w:ascii="Times New Roman" w:eastAsia="Times New Roman" w:hAnsi="Times New Roman" w:cs="Times New Roman"/>
          <w:sz w:val="16"/>
          <w:szCs w:val="24"/>
        </w:rPr>
      </w:pPr>
      <w:r w:rsidRPr="005C55AA">
        <w:rPr>
          <w:rFonts w:ascii="Times New Roman" w:eastAsia="Times New Roman" w:hAnsi="Times New Roman" w:cs="Times New Roman"/>
          <w:sz w:val="16"/>
          <w:szCs w:val="24"/>
        </w:rPr>
        <w:t>Таким образом, очевидно, что предупреждения возникновения ошибок представляет собой оптимальный путь к достижению НПО. Но гарантировать отсутствие ошибок в общем невозможно.</w:t>
      </w:r>
    </w:p>
    <w:p w14:paraId="3C768D2C" w14:textId="77777777" w:rsidR="007851B7" w:rsidRPr="00DC0BEB" w:rsidRDefault="008F52D0" w:rsidP="00DC0BEB">
      <w:pPr>
        <w:tabs>
          <w:tab w:val="left" w:pos="709"/>
          <w:tab w:val="right" w:leader="dot" w:pos="11482"/>
        </w:tabs>
        <w:ind w:left="142"/>
        <w:rPr>
          <w:rFonts w:ascii="Times New Roman" w:hAnsi="Times New Roman" w:cs="Times New Roman"/>
          <w:b/>
          <w:sz w:val="24"/>
          <w:szCs w:val="24"/>
        </w:rPr>
      </w:pPr>
      <w:r w:rsidRPr="00DC0BEB">
        <w:rPr>
          <w:rFonts w:ascii="Times New Roman" w:hAnsi="Times New Roman" w:cs="Times New Roman"/>
          <w:sz w:val="24"/>
          <w:szCs w:val="24"/>
        </w:rPr>
        <w:t>2)</w:t>
      </w:r>
      <w:r w:rsidRPr="00DC0BEB">
        <w:rPr>
          <w:rFonts w:ascii="Times New Roman" w:hAnsi="Times New Roman" w:cs="Times New Roman"/>
          <w:b/>
          <w:sz w:val="24"/>
          <w:szCs w:val="24"/>
        </w:rPr>
        <w:t>Обнаружение и исправление ошибок</w:t>
      </w:r>
    </w:p>
    <w:p w14:paraId="4D7642BF" w14:textId="5E8EB04D" w:rsidR="007851B7" w:rsidRPr="00F63E33"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F63E33">
        <w:rPr>
          <w:rFonts w:ascii="Times New Roman" w:eastAsia="Times New Roman" w:hAnsi="Times New Roman" w:cs="Times New Roman"/>
          <w:sz w:val="16"/>
          <w:szCs w:val="24"/>
        </w:rPr>
        <w:t>Данная группа методов обеспечения надежности основывается на предположении о том, что, несмотря ни на что, ошибки в ПО всё же будут.</w:t>
      </w:r>
      <w:r w:rsidR="00F63E33" w:rsidRPr="00F63E33">
        <w:rPr>
          <w:rFonts w:ascii="Times New Roman" w:eastAsia="Times New Roman" w:hAnsi="Times New Roman" w:cs="Times New Roman"/>
          <w:sz w:val="16"/>
          <w:szCs w:val="24"/>
          <w:lang w:val="ru-RU"/>
        </w:rPr>
        <w:t xml:space="preserve"> </w:t>
      </w:r>
      <w:r w:rsidRPr="00F63E33">
        <w:rPr>
          <w:rFonts w:ascii="Times New Roman" w:eastAsia="Times New Roman" w:hAnsi="Times New Roman" w:cs="Times New Roman"/>
          <w:sz w:val="16"/>
          <w:szCs w:val="24"/>
        </w:rPr>
        <w:t>Тестирование и отладка являются основным средством обнаружения и устранения ошибок для обеспечения надежности ПО.</w:t>
      </w:r>
      <w:r w:rsidR="00F63E33" w:rsidRPr="00F63E33">
        <w:rPr>
          <w:rFonts w:ascii="Times New Roman" w:eastAsia="Times New Roman" w:hAnsi="Times New Roman" w:cs="Times New Roman"/>
          <w:sz w:val="16"/>
          <w:szCs w:val="24"/>
          <w:lang w:val="ru-RU"/>
        </w:rPr>
        <w:t xml:space="preserve"> </w:t>
      </w:r>
      <w:r w:rsidRPr="00F63E33">
        <w:rPr>
          <w:rFonts w:ascii="Times New Roman" w:eastAsia="Times New Roman" w:hAnsi="Times New Roman" w:cs="Times New Roman"/>
          <w:sz w:val="16"/>
          <w:szCs w:val="24"/>
        </w:rPr>
        <w:t>Наибольшие усилия затрачиваются во время тестирования и отладки ПО. Под отладкой понимается процесс внесения изменения в ПО с целью обеспечения его соответствия заданным требованиям. В начале отладки производится проверка ПО с помощью различных методов тестирования. Так как исчерпывающее тестирование практически невозможно, то нет полной гарантии того, что после тестирования ПО не осталось ошибок. Можно так же отметить, что само по себе тестирование не является методом повышения надёжности, т.к. только позволяет лишь выявить имеющиеся в ПО ошибки. Если же по результатам тестирования будут приняты меры к устранению найденных ошибок, то только тогда будет повышена надёжность ПО.</w:t>
      </w:r>
    </w:p>
    <w:p w14:paraId="4CEB886F"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F63E33">
        <w:rPr>
          <w:rFonts w:ascii="Times New Roman" w:eastAsia="Times New Roman" w:hAnsi="Times New Roman" w:cs="Times New Roman"/>
          <w:sz w:val="16"/>
          <w:szCs w:val="24"/>
        </w:rPr>
        <w:t xml:space="preserve">В общем, использование методов первой и второй групп позволяет существенно уменьшить количество ошибок в ПО, но не может их полностью ликвидировать. </w:t>
      </w:r>
      <w:r w:rsidRPr="00DC0BEB">
        <w:rPr>
          <w:rFonts w:ascii="Times New Roman" w:eastAsia="Times New Roman" w:hAnsi="Times New Roman" w:cs="Times New Roman"/>
          <w:sz w:val="24"/>
          <w:szCs w:val="24"/>
        </w:rPr>
        <w:t xml:space="preserve">Поэтому важной и актуальной является задача создания ПО, устойчивого ко всем </w:t>
      </w:r>
      <w:r w:rsidRPr="00DC0BEB">
        <w:rPr>
          <w:rFonts w:ascii="Times New Roman" w:eastAsia="Times New Roman" w:hAnsi="Times New Roman" w:cs="Times New Roman"/>
          <w:i/>
          <w:sz w:val="24"/>
          <w:szCs w:val="24"/>
        </w:rPr>
        <w:t>факторам ненадёжности</w:t>
      </w:r>
      <w:r w:rsidRPr="00DC0BEB">
        <w:rPr>
          <w:rFonts w:ascii="Times New Roman" w:eastAsia="Times New Roman" w:hAnsi="Times New Roman" w:cs="Times New Roman"/>
          <w:sz w:val="24"/>
          <w:szCs w:val="24"/>
        </w:rPr>
        <w:t>:</w:t>
      </w:r>
    </w:p>
    <w:p w14:paraId="02DDDC26" w14:textId="7AB1A1B3" w:rsidR="007851B7" w:rsidRPr="00F63E33" w:rsidRDefault="00F63E33" w:rsidP="00FE6139">
      <w:pPr>
        <w:pStyle w:val="af9"/>
        <w:numPr>
          <w:ilvl w:val="0"/>
          <w:numId w:val="23"/>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lang w:val="ru-RU"/>
        </w:rPr>
        <w:t>А</w:t>
      </w:r>
      <w:r w:rsidR="008F52D0" w:rsidRPr="00F63E33">
        <w:rPr>
          <w:rFonts w:ascii="Times New Roman" w:eastAsia="Times New Roman" w:hAnsi="Times New Roman" w:cs="Times New Roman"/>
          <w:sz w:val="24"/>
          <w:szCs w:val="24"/>
        </w:rPr>
        <w:t>ппаратным, обусловленным влиянием сбоев и отказов аппаратуры;</w:t>
      </w:r>
    </w:p>
    <w:p w14:paraId="14535EC5" w14:textId="7BF704CC" w:rsidR="007851B7" w:rsidRPr="00F63E33" w:rsidRDefault="00F63E33" w:rsidP="00FE6139">
      <w:pPr>
        <w:pStyle w:val="af9"/>
        <w:numPr>
          <w:ilvl w:val="0"/>
          <w:numId w:val="23"/>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lang w:val="ru-RU"/>
        </w:rPr>
        <w:t>П</w:t>
      </w:r>
      <w:r w:rsidR="008F52D0" w:rsidRPr="00F63E33">
        <w:rPr>
          <w:rFonts w:ascii="Times New Roman" w:eastAsia="Times New Roman" w:hAnsi="Times New Roman" w:cs="Times New Roman"/>
          <w:sz w:val="24"/>
          <w:szCs w:val="24"/>
        </w:rPr>
        <w:t>рограммным, обусловленным влиянием ошибок в программах;</w:t>
      </w:r>
    </w:p>
    <w:p w14:paraId="5D67718D" w14:textId="213414BD" w:rsidR="007851B7" w:rsidRPr="00F63E33" w:rsidRDefault="00F63E33" w:rsidP="00FE6139">
      <w:pPr>
        <w:pStyle w:val="af9"/>
        <w:numPr>
          <w:ilvl w:val="0"/>
          <w:numId w:val="23"/>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lang w:val="ru-RU"/>
        </w:rPr>
        <w:t>В</w:t>
      </w:r>
      <w:r w:rsidR="008F52D0" w:rsidRPr="00F63E33">
        <w:rPr>
          <w:rFonts w:ascii="Times New Roman" w:eastAsia="Times New Roman" w:hAnsi="Times New Roman" w:cs="Times New Roman"/>
          <w:sz w:val="24"/>
          <w:szCs w:val="24"/>
        </w:rPr>
        <w:t>нешним, вследствие искажений в исходных данных, поступающих на вход программ.</w:t>
      </w:r>
    </w:p>
    <w:p w14:paraId="647C11BA" w14:textId="77777777" w:rsidR="007851B7" w:rsidRPr="00DC0BEB" w:rsidRDefault="007851B7" w:rsidP="00DC0BEB">
      <w:pPr>
        <w:tabs>
          <w:tab w:val="left" w:pos="709"/>
          <w:tab w:val="right" w:leader="dot" w:pos="11482"/>
        </w:tabs>
        <w:ind w:left="142"/>
        <w:rPr>
          <w:rFonts w:ascii="Times New Roman" w:hAnsi="Times New Roman" w:cs="Times New Roman"/>
          <w:sz w:val="24"/>
          <w:szCs w:val="24"/>
        </w:rPr>
      </w:pPr>
    </w:p>
    <w:p w14:paraId="06C0EECE" w14:textId="77777777" w:rsidR="007851B7" w:rsidRPr="00DC0BEB" w:rsidRDefault="008F52D0" w:rsidP="00DC0BEB">
      <w:pPr>
        <w:tabs>
          <w:tab w:val="left" w:pos="709"/>
          <w:tab w:val="right" w:leader="dot" w:pos="11482"/>
        </w:tabs>
        <w:ind w:left="142"/>
        <w:rPr>
          <w:rFonts w:ascii="Times New Roman" w:hAnsi="Times New Roman" w:cs="Times New Roman"/>
          <w:b/>
          <w:sz w:val="24"/>
          <w:szCs w:val="24"/>
        </w:rPr>
      </w:pPr>
      <w:r w:rsidRPr="00DC0BEB">
        <w:rPr>
          <w:rFonts w:ascii="Times New Roman" w:hAnsi="Times New Roman" w:cs="Times New Roman"/>
          <w:sz w:val="24"/>
          <w:szCs w:val="24"/>
        </w:rPr>
        <w:t xml:space="preserve">3) </w:t>
      </w:r>
      <w:r w:rsidRPr="00DC0BEB">
        <w:rPr>
          <w:rFonts w:ascii="Times New Roman" w:hAnsi="Times New Roman" w:cs="Times New Roman"/>
          <w:b/>
          <w:sz w:val="24"/>
          <w:szCs w:val="24"/>
        </w:rPr>
        <w:t>Устойчивость к ошибкам в ПО</w:t>
      </w:r>
    </w:p>
    <w:p w14:paraId="32960D55" w14:textId="77777777" w:rsidR="007851B7" w:rsidRPr="00F63E33"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F63E33">
        <w:rPr>
          <w:rFonts w:ascii="Times New Roman" w:eastAsia="Times New Roman" w:hAnsi="Times New Roman" w:cs="Times New Roman"/>
          <w:sz w:val="16"/>
          <w:szCs w:val="24"/>
        </w:rPr>
        <w:t>Данная группа методов обеспечения надежности также основывается на предположении о том, что, несмотря ни на что, ошибки в ПО всё же будут.</w:t>
      </w:r>
    </w:p>
    <w:p w14:paraId="7511366C" w14:textId="77777777" w:rsidR="00F63E33"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F63E33">
        <w:rPr>
          <w:rFonts w:ascii="Times New Roman" w:eastAsia="Times New Roman" w:hAnsi="Times New Roman" w:cs="Times New Roman"/>
          <w:sz w:val="16"/>
          <w:szCs w:val="24"/>
        </w:rPr>
        <w:t>Методы этой группы ставят своей задачей обеспечить функционирован</w:t>
      </w:r>
      <w:r w:rsidR="00F63E33">
        <w:rPr>
          <w:rFonts w:ascii="Times New Roman" w:eastAsia="Times New Roman" w:hAnsi="Times New Roman" w:cs="Times New Roman"/>
          <w:sz w:val="16"/>
          <w:szCs w:val="24"/>
        </w:rPr>
        <w:t>ие ПО при наличии в нем ошибок.</w:t>
      </w:r>
    </w:p>
    <w:p w14:paraId="418A4E12" w14:textId="1782194C"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Устойчивость ПО достигается за счёт внесения в него различных форм </w:t>
      </w:r>
      <w:r w:rsidRPr="00E50564">
        <w:rPr>
          <w:rFonts w:ascii="Times New Roman" w:eastAsia="Times New Roman" w:hAnsi="Times New Roman" w:cs="Times New Roman"/>
          <w:b/>
          <w:sz w:val="24"/>
          <w:szCs w:val="24"/>
        </w:rPr>
        <w:t>избыточности</w:t>
      </w:r>
      <w:r w:rsidRPr="00DC0BEB">
        <w:rPr>
          <w:rFonts w:ascii="Times New Roman" w:eastAsia="Times New Roman" w:hAnsi="Times New Roman" w:cs="Times New Roman"/>
          <w:sz w:val="24"/>
          <w:szCs w:val="24"/>
        </w:rPr>
        <w:t>:</w:t>
      </w:r>
    </w:p>
    <w:p w14:paraId="71E1DA5C" w14:textId="0FF1CA2A" w:rsidR="007851B7" w:rsidRPr="00F63E33" w:rsidRDefault="008F52D0" w:rsidP="00FE6139">
      <w:pPr>
        <w:pStyle w:val="af9"/>
        <w:numPr>
          <w:ilvl w:val="0"/>
          <w:numId w:val="24"/>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rPr>
        <w:t>Временной;</w:t>
      </w:r>
    </w:p>
    <w:p w14:paraId="0082E2C1" w14:textId="6EB5FE75" w:rsidR="007851B7" w:rsidRPr="00F63E33" w:rsidRDefault="008F52D0" w:rsidP="00FE6139">
      <w:pPr>
        <w:pStyle w:val="af9"/>
        <w:numPr>
          <w:ilvl w:val="0"/>
          <w:numId w:val="24"/>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rPr>
        <w:t>Информационной;</w:t>
      </w:r>
    </w:p>
    <w:p w14:paraId="3841A5CF" w14:textId="2AC6CE3C" w:rsidR="007851B7" w:rsidRPr="00F63E33" w:rsidRDefault="008F52D0" w:rsidP="00FE6139">
      <w:pPr>
        <w:pStyle w:val="af9"/>
        <w:numPr>
          <w:ilvl w:val="0"/>
          <w:numId w:val="24"/>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rPr>
        <w:t>Программной.</w:t>
      </w:r>
    </w:p>
    <w:p w14:paraId="397F97C3" w14:textId="536ECAEF" w:rsidR="007851B7" w:rsidRPr="00F63E33" w:rsidRDefault="008F52D0" w:rsidP="00F63E33">
      <w:pPr>
        <w:tabs>
          <w:tab w:val="left" w:pos="709"/>
          <w:tab w:val="right" w:leader="dot" w:pos="11482"/>
        </w:tabs>
        <w:ind w:left="142"/>
        <w:jc w:val="both"/>
        <w:rPr>
          <w:rFonts w:ascii="Times New Roman" w:eastAsia="Times New Roman" w:hAnsi="Times New Roman" w:cs="Times New Roman"/>
          <w:sz w:val="16"/>
          <w:szCs w:val="24"/>
        </w:rPr>
      </w:pPr>
      <w:r w:rsidRPr="00F63E33">
        <w:rPr>
          <w:rFonts w:ascii="Times New Roman" w:eastAsia="Times New Roman" w:hAnsi="Times New Roman" w:cs="Times New Roman"/>
          <w:sz w:val="16"/>
          <w:szCs w:val="24"/>
        </w:rPr>
        <w:t>Например, программная избыточность может обеспечиваться использованием метода N-версионного программирования, когда независимо создаётся N версий разрабатываемого ПО разными коллективами. Но объективный недостаток данного метода – увеличение стоимости разработки ~ в N раз.</w:t>
      </w:r>
    </w:p>
    <w:p w14:paraId="6EEDEA3B" w14:textId="0140103C"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72" w:name="_Toc35467807"/>
      <w:r w:rsidRPr="00DC0BEB">
        <w:rPr>
          <w:rFonts w:ascii="Times New Roman" w:hAnsi="Times New Roman" w:cs="Times New Roman"/>
          <w:b/>
          <w:color w:val="000000"/>
          <w:sz w:val="24"/>
          <w:szCs w:val="24"/>
        </w:rPr>
        <w:t>Модель Джелинского-Моранды. Определение характеристик модели с помощью метода максимального правдоподобия.</w:t>
      </w:r>
      <w:bookmarkEnd w:id="72"/>
    </w:p>
    <w:p w14:paraId="01489986"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F63E33">
        <w:rPr>
          <w:rFonts w:ascii="Times New Roman" w:eastAsia="Times New Roman" w:hAnsi="Times New Roman" w:cs="Times New Roman"/>
          <w:b/>
          <w:sz w:val="24"/>
          <w:szCs w:val="24"/>
        </w:rPr>
        <w:t>Допущения модели</w:t>
      </w:r>
      <w:r w:rsidRPr="00DC0BEB">
        <w:rPr>
          <w:rFonts w:ascii="Times New Roman" w:eastAsia="Times New Roman" w:hAnsi="Times New Roman" w:cs="Times New Roman"/>
          <w:sz w:val="24"/>
          <w:szCs w:val="24"/>
        </w:rPr>
        <w:t>:</w:t>
      </w:r>
    </w:p>
    <w:p w14:paraId="593666AC" w14:textId="2E437266" w:rsidR="007851B7" w:rsidRPr="00F63E33" w:rsidRDefault="00F63E33" w:rsidP="00FE6139">
      <w:pPr>
        <w:pStyle w:val="af9"/>
        <w:numPr>
          <w:ilvl w:val="0"/>
          <w:numId w:val="25"/>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lang w:val="ru-RU"/>
        </w:rPr>
        <w:t>В</w:t>
      </w:r>
      <w:r w:rsidR="008F52D0" w:rsidRPr="00F63E33">
        <w:rPr>
          <w:rFonts w:ascii="Times New Roman" w:eastAsia="Times New Roman" w:hAnsi="Times New Roman" w:cs="Times New Roman"/>
          <w:sz w:val="24"/>
          <w:szCs w:val="24"/>
        </w:rPr>
        <w:t>ремя до очередного отказа распределено по экспоненциальному закону;</w:t>
      </w:r>
    </w:p>
    <w:p w14:paraId="170DA8C8" w14:textId="561FA568" w:rsidR="007851B7" w:rsidRPr="00F63E33" w:rsidRDefault="00F63E33" w:rsidP="00FE6139">
      <w:pPr>
        <w:pStyle w:val="af9"/>
        <w:numPr>
          <w:ilvl w:val="0"/>
          <w:numId w:val="25"/>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lang w:val="ru-RU"/>
        </w:rPr>
        <w:t>В</w:t>
      </w:r>
      <w:r w:rsidR="008F52D0" w:rsidRPr="00F63E33">
        <w:rPr>
          <w:rFonts w:ascii="Times New Roman" w:eastAsia="Times New Roman" w:hAnsi="Times New Roman" w:cs="Times New Roman"/>
          <w:sz w:val="24"/>
          <w:szCs w:val="24"/>
        </w:rPr>
        <w:t>се ошибки равновероятны и их появление не зависит друг от друга;</w:t>
      </w:r>
    </w:p>
    <w:p w14:paraId="598FE358" w14:textId="2AFD11E9" w:rsidR="007851B7" w:rsidRPr="00F63E33" w:rsidRDefault="00F63E33" w:rsidP="00FE6139">
      <w:pPr>
        <w:pStyle w:val="af9"/>
        <w:numPr>
          <w:ilvl w:val="0"/>
          <w:numId w:val="25"/>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lang w:val="ru-RU"/>
        </w:rPr>
        <w:t>Ч</w:t>
      </w:r>
      <w:r w:rsidR="008F52D0" w:rsidRPr="00F63E33">
        <w:rPr>
          <w:rFonts w:ascii="Times New Roman" w:eastAsia="Times New Roman" w:hAnsi="Times New Roman" w:cs="Times New Roman"/>
          <w:sz w:val="24"/>
          <w:szCs w:val="24"/>
        </w:rPr>
        <w:t xml:space="preserve">астота появления ошибок (интенсивность отказов, в англоязычной литературе так же имеет название </w:t>
      </w:r>
      <w:r w:rsidR="008F52D0" w:rsidRPr="00F63E33">
        <w:rPr>
          <w:rFonts w:ascii="Times New Roman" w:eastAsia="Times New Roman" w:hAnsi="Times New Roman" w:cs="Times New Roman"/>
          <w:i/>
          <w:sz w:val="24"/>
          <w:szCs w:val="24"/>
        </w:rPr>
        <w:t>функция риска</w:t>
      </w:r>
      <w:r w:rsidR="008F52D0" w:rsidRPr="00F63E33">
        <w:rPr>
          <w:rFonts w:ascii="Times New Roman" w:eastAsia="Times New Roman" w:hAnsi="Times New Roman" w:cs="Times New Roman"/>
          <w:sz w:val="24"/>
          <w:szCs w:val="24"/>
        </w:rPr>
        <w:t>) пропорциональна числу не выявленных ошибок:</w:t>
      </w:r>
      <w:r>
        <w:rPr>
          <w:rFonts w:ascii="Times New Roman" w:eastAsia="Times New Roman" w:hAnsi="Times New Roman" w:cs="Times New Roman"/>
          <w:sz w:val="24"/>
          <w:szCs w:val="24"/>
          <w:lang w:val="ru-RU"/>
        </w:rPr>
        <w:t xml:space="preserve"> </w:t>
      </w:r>
      <w:r w:rsidR="008F52D0" w:rsidRPr="00F63E33">
        <w:rPr>
          <w:rFonts w:ascii="Times New Roman" w:eastAsia="Times New Roman" w:hAnsi="Times New Roman" w:cs="Times New Roman"/>
          <w:b/>
          <w:i/>
          <w:sz w:val="24"/>
          <w:szCs w:val="24"/>
        </w:rPr>
        <w:t>l(t</w:t>
      </w:r>
      <w:r w:rsidR="008F52D0" w:rsidRPr="00F63E33">
        <w:rPr>
          <w:rFonts w:ascii="Times New Roman" w:eastAsia="Times New Roman" w:hAnsi="Times New Roman" w:cs="Times New Roman"/>
          <w:b/>
          <w:i/>
          <w:sz w:val="24"/>
          <w:szCs w:val="24"/>
          <w:vertAlign w:val="subscript"/>
        </w:rPr>
        <w:t>i</w:t>
      </w:r>
      <w:r w:rsidR="008F52D0" w:rsidRPr="00F63E33">
        <w:rPr>
          <w:rFonts w:ascii="Times New Roman" w:eastAsia="Times New Roman" w:hAnsi="Times New Roman" w:cs="Times New Roman"/>
          <w:b/>
          <w:i/>
          <w:sz w:val="24"/>
          <w:szCs w:val="24"/>
        </w:rPr>
        <w:t>)=K</w:t>
      </w:r>
      <w:r w:rsidR="008F52D0" w:rsidRPr="00F63E33">
        <w:rPr>
          <w:rFonts w:ascii="Times New Roman" w:eastAsia="Times New Roman" w:hAnsi="Times New Roman" w:cs="Times New Roman"/>
          <w:b/>
          <w:i/>
          <w:sz w:val="24"/>
          <w:szCs w:val="24"/>
          <w:vertAlign w:val="subscript"/>
        </w:rPr>
        <w:t>jm</w:t>
      </w:r>
      <w:r w:rsidR="008F52D0" w:rsidRPr="00F63E33">
        <w:rPr>
          <w:rFonts w:ascii="Times New Roman" w:eastAsia="Times New Roman" w:hAnsi="Times New Roman" w:cs="Times New Roman"/>
          <w:b/>
          <w:i/>
          <w:sz w:val="24"/>
          <w:szCs w:val="24"/>
        </w:rPr>
        <w:t>·[E</w:t>
      </w:r>
      <w:r w:rsidR="008F52D0" w:rsidRPr="00F63E33">
        <w:rPr>
          <w:rFonts w:ascii="Times New Roman" w:eastAsia="Times New Roman" w:hAnsi="Times New Roman" w:cs="Times New Roman"/>
          <w:b/>
          <w:i/>
          <w:sz w:val="24"/>
          <w:szCs w:val="24"/>
          <w:vertAlign w:val="subscript"/>
        </w:rPr>
        <w:t>0</w:t>
      </w:r>
      <w:r w:rsidR="008F52D0" w:rsidRPr="00F63E33">
        <w:rPr>
          <w:rFonts w:ascii="Times New Roman" w:eastAsia="Times New Roman" w:hAnsi="Times New Roman" w:cs="Times New Roman"/>
          <w:b/>
          <w:i/>
          <w:sz w:val="24"/>
          <w:szCs w:val="24"/>
        </w:rPr>
        <w:t>-(i-1)</w:t>
      </w:r>
      <w:del w:id="73" w:author="Вадим Стубеда" w:date="2020-03-19T00:43:00Z">
        <w:r w:rsidR="008F52D0" w:rsidRPr="00F63E33" w:rsidDel="00BC5515">
          <w:rPr>
            <w:rFonts w:ascii="Times New Roman" w:eastAsia="Times New Roman" w:hAnsi="Times New Roman" w:cs="Times New Roman"/>
            <w:b/>
            <w:i/>
            <w:sz w:val="24"/>
            <w:szCs w:val="24"/>
          </w:rPr>
          <w:delText>]</w:delText>
        </w:r>
        <w:r w:rsidR="008F52D0" w:rsidRPr="00F63E33" w:rsidDel="00BC5515">
          <w:rPr>
            <w:rFonts w:ascii="Times New Roman" w:eastAsia="Times New Roman" w:hAnsi="Times New Roman" w:cs="Times New Roman"/>
            <w:sz w:val="24"/>
            <w:szCs w:val="24"/>
          </w:rPr>
          <w:delText xml:space="preserve"> ,</w:delText>
        </w:r>
      </w:del>
      <w:ins w:id="74" w:author="Вадим Стубеда" w:date="2020-03-19T00:43:00Z">
        <w:r w:rsidR="00BC5515" w:rsidRPr="00F63E33">
          <w:rPr>
            <w:rFonts w:ascii="Times New Roman" w:eastAsia="Times New Roman" w:hAnsi="Times New Roman" w:cs="Times New Roman"/>
            <w:b/>
            <w:i/>
            <w:sz w:val="24"/>
            <w:szCs w:val="24"/>
          </w:rPr>
          <w:t>]</w:t>
        </w:r>
        <w:r w:rsidR="00BC5515" w:rsidRPr="00F63E33">
          <w:rPr>
            <w:rFonts w:ascii="Times New Roman" w:eastAsia="Times New Roman" w:hAnsi="Times New Roman" w:cs="Times New Roman"/>
            <w:sz w:val="24"/>
            <w:szCs w:val="24"/>
          </w:rPr>
          <w:t>,</w:t>
        </w:r>
      </w:ins>
      <w:r w:rsidR="008F52D0" w:rsidRPr="00F63E33">
        <w:rPr>
          <w:rFonts w:ascii="Times New Roman" w:eastAsia="Times New Roman" w:hAnsi="Times New Roman" w:cs="Times New Roman"/>
          <w:i/>
          <w:sz w:val="24"/>
          <w:szCs w:val="24"/>
        </w:rPr>
        <w:t xml:space="preserve"> </w:t>
      </w:r>
    </w:p>
    <w:p w14:paraId="0011957F" w14:textId="77777777" w:rsidR="007851B7" w:rsidRPr="00F63E33" w:rsidRDefault="008F52D0" w:rsidP="00F63E33">
      <w:pPr>
        <w:tabs>
          <w:tab w:val="left" w:pos="709"/>
          <w:tab w:val="right" w:leader="dot" w:pos="11482"/>
        </w:tabs>
        <w:ind w:left="502"/>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rPr>
        <w:t xml:space="preserve">где: </w:t>
      </w:r>
      <w:r w:rsidRPr="00F63E33">
        <w:rPr>
          <w:rFonts w:ascii="Times New Roman" w:eastAsia="Times New Roman" w:hAnsi="Times New Roman" w:cs="Times New Roman"/>
          <w:b/>
          <w:i/>
          <w:sz w:val="24"/>
          <w:szCs w:val="24"/>
        </w:rPr>
        <w:t>E</w:t>
      </w:r>
      <w:r w:rsidRPr="00F63E33">
        <w:rPr>
          <w:rFonts w:ascii="Times New Roman" w:eastAsia="Times New Roman" w:hAnsi="Times New Roman" w:cs="Times New Roman"/>
          <w:b/>
          <w:i/>
          <w:sz w:val="24"/>
          <w:szCs w:val="24"/>
          <w:vertAlign w:val="subscript"/>
        </w:rPr>
        <w:t>0</w:t>
      </w:r>
      <w:r w:rsidRPr="00F63E33">
        <w:rPr>
          <w:rFonts w:ascii="Times New Roman" w:eastAsia="Times New Roman" w:hAnsi="Times New Roman" w:cs="Times New Roman"/>
          <w:b/>
          <w:i/>
          <w:sz w:val="24"/>
          <w:szCs w:val="24"/>
        </w:rPr>
        <w:t xml:space="preserve"> </w:t>
      </w:r>
      <w:r w:rsidRPr="00F63E33">
        <w:rPr>
          <w:rFonts w:ascii="Times New Roman" w:eastAsia="Times New Roman" w:hAnsi="Times New Roman" w:cs="Times New Roman"/>
          <w:sz w:val="24"/>
          <w:szCs w:val="24"/>
        </w:rPr>
        <w:t xml:space="preserve">– число ошибок в ПО до начала тестирования и отладки; </w:t>
      </w:r>
      <w:r w:rsidRPr="00F63E33">
        <w:rPr>
          <w:rFonts w:ascii="Times New Roman" w:eastAsia="Times New Roman" w:hAnsi="Times New Roman" w:cs="Times New Roman"/>
          <w:b/>
          <w:i/>
          <w:sz w:val="24"/>
          <w:szCs w:val="24"/>
        </w:rPr>
        <w:t>K</w:t>
      </w:r>
      <w:r w:rsidRPr="00F63E33">
        <w:rPr>
          <w:rFonts w:ascii="Times New Roman" w:eastAsia="Times New Roman" w:hAnsi="Times New Roman" w:cs="Times New Roman"/>
          <w:b/>
          <w:i/>
          <w:sz w:val="24"/>
          <w:szCs w:val="24"/>
          <w:vertAlign w:val="subscript"/>
        </w:rPr>
        <w:t>jm</w:t>
      </w:r>
      <w:r w:rsidRPr="00F63E33">
        <w:rPr>
          <w:rFonts w:ascii="Times New Roman" w:eastAsia="Times New Roman" w:hAnsi="Times New Roman" w:cs="Times New Roman"/>
          <w:b/>
          <w:i/>
          <w:sz w:val="24"/>
          <w:szCs w:val="24"/>
        </w:rPr>
        <w:t xml:space="preserve"> </w:t>
      </w:r>
      <w:r w:rsidRPr="00F63E33">
        <w:rPr>
          <w:rFonts w:ascii="Times New Roman" w:eastAsia="Times New Roman" w:hAnsi="Times New Roman" w:cs="Times New Roman"/>
          <w:sz w:val="24"/>
          <w:szCs w:val="24"/>
        </w:rPr>
        <w:t xml:space="preserve">– коэффициент Джелинского-Моранды; </w:t>
      </w:r>
      <w:r w:rsidRPr="00F63E33">
        <w:rPr>
          <w:rFonts w:ascii="Times New Roman" w:eastAsia="Times New Roman" w:hAnsi="Times New Roman" w:cs="Times New Roman"/>
          <w:b/>
          <w:i/>
          <w:sz w:val="24"/>
          <w:szCs w:val="24"/>
        </w:rPr>
        <w:t>t</w:t>
      </w:r>
      <w:r w:rsidRPr="00F63E33">
        <w:rPr>
          <w:rFonts w:ascii="Times New Roman" w:eastAsia="Times New Roman" w:hAnsi="Times New Roman" w:cs="Times New Roman"/>
          <w:b/>
          <w:i/>
          <w:sz w:val="24"/>
          <w:szCs w:val="24"/>
          <w:vertAlign w:val="subscript"/>
        </w:rPr>
        <w:t>i</w:t>
      </w:r>
      <w:r w:rsidRPr="00F63E33">
        <w:rPr>
          <w:rFonts w:ascii="Times New Roman" w:eastAsia="Times New Roman" w:hAnsi="Times New Roman" w:cs="Times New Roman"/>
          <w:sz w:val="24"/>
          <w:szCs w:val="24"/>
        </w:rPr>
        <w:t xml:space="preserve"> – интервал времени между (</w:t>
      </w:r>
      <w:r w:rsidRPr="00F63E33">
        <w:rPr>
          <w:rFonts w:ascii="Times New Roman" w:eastAsia="Times New Roman" w:hAnsi="Times New Roman" w:cs="Times New Roman"/>
          <w:b/>
          <w:i/>
          <w:sz w:val="24"/>
          <w:szCs w:val="24"/>
        </w:rPr>
        <w:t>i-1)</w:t>
      </w:r>
      <w:r w:rsidRPr="00F63E33">
        <w:rPr>
          <w:rFonts w:ascii="Times New Roman" w:eastAsia="Times New Roman" w:hAnsi="Times New Roman" w:cs="Times New Roman"/>
          <w:sz w:val="24"/>
          <w:szCs w:val="24"/>
        </w:rPr>
        <w:t xml:space="preserve">-й и </w:t>
      </w:r>
      <w:r w:rsidRPr="00F63E33">
        <w:rPr>
          <w:rFonts w:ascii="Times New Roman" w:eastAsia="Times New Roman" w:hAnsi="Times New Roman" w:cs="Times New Roman"/>
          <w:b/>
          <w:i/>
          <w:sz w:val="24"/>
          <w:szCs w:val="24"/>
        </w:rPr>
        <w:t>i</w:t>
      </w:r>
      <w:r w:rsidRPr="00F63E33">
        <w:rPr>
          <w:rFonts w:ascii="Times New Roman" w:eastAsia="Times New Roman" w:hAnsi="Times New Roman" w:cs="Times New Roman"/>
          <w:sz w:val="24"/>
          <w:szCs w:val="24"/>
        </w:rPr>
        <w:t xml:space="preserve">-й обнаруженными ошибками; </w:t>
      </w:r>
      <w:r w:rsidRPr="00F63E33">
        <w:rPr>
          <w:rFonts w:ascii="Times New Roman" w:eastAsia="Times New Roman" w:hAnsi="Times New Roman" w:cs="Times New Roman"/>
          <w:b/>
          <w:i/>
          <w:sz w:val="24"/>
          <w:szCs w:val="24"/>
        </w:rPr>
        <w:t>i</w:t>
      </w:r>
      <w:r w:rsidRPr="00F63E33">
        <w:rPr>
          <w:rFonts w:ascii="Times New Roman" w:eastAsia="Times New Roman" w:hAnsi="Times New Roman" w:cs="Times New Roman"/>
          <w:i/>
          <w:sz w:val="24"/>
          <w:szCs w:val="24"/>
        </w:rPr>
        <w:t xml:space="preserve"> – </w:t>
      </w:r>
      <w:r w:rsidRPr="00F63E33">
        <w:rPr>
          <w:rFonts w:ascii="Times New Roman" w:eastAsia="Times New Roman" w:hAnsi="Times New Roman" w:cs="Times New Roman"/>
          <w:sz w:val="24"/>
          <w:szCs w:val="24"/>
        </w:rPr>
        <w:t xml:space="preserve">число ошибок, обнаруженных к моменту отладки </w:t>
      </w:r>
      <w:r w:rsidRPr="00F63E33">
        <w:rPr>
          <w:rFonts w:ascii="Times New Roman" w:eastAsia="Times New Roman" w:hAnsi="Times New Roman" w:cs="Times New Roman"/>
          <w:b/>
          <w:i/>
          <w:sz w:val="24"/>
          <w:szCs w:val="24"/>
        </w:rPr>
        <w:t>t</w:t>
      </w:r>
      <w:r w:rsidRPr="00F63E33">
        <w:rPr>
          <w:rFonts w:ascii="Times New Roman" w:eastAsia="Times New Roman" w:hAnsi="Times New Roman" w:cs="Times New Roman"/>
          <w:b/>
          <w:i/>
          <w:sz w:val="24"/>
          <w:szCs w:val="24"/>
          <w:vertAlign w:val="subscript"/>
        </w:rPr>
        <w:t>i</w:t>
      </w:r>
      <w:r w:rsidRPr="00F63E33">
        <w:rPr>
          <w:rFonts w:ascii="Times New Roman" w:eastAsia="Times New Roman" w:hAnsi="Times New Roman" w:cs="Times New Roman"/>
          <w:sz w:val="24"/>
          <w:szCs w:val="24"/>
        </w:rPr>
        <w:t>;</w:t>
      </w:r>
    </w:p>
    <w:p w14:paraId="3DA0CA2E" w14:textId="3F5AB721" w:rsidR="007851B7" w:rsidRPr="00F63E33" w:rsidRDefault="008F52D0" w:rsidP="00FE6139">
      <w:pPr>
        <w:pStyle w:val="af9"/>
        <w:numPr>
          <w:ilvl w:val="0"/>
          <w:numId w:val="25"/>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b/>
          <w:i/>
          <w:sz w:val="24"/>
          <w:szCs w:val="24"/>
        </w:rPr>
        <w:t>l(t</w:t>
      </w:r>
      <w:r w:rsidRPr="00F63E33">
        <w:rPr>
          <w:rFonts w:ascii="Times New Roman" w:eastAsia="Times New Roman" w:hAnsi="Times New Roman" w:cs="Times New Roman"/>
          <w:b/>
          <w:i/>
          <w:sz w:val="24"/>
          <w:szCs w:val="24"/>
          <w:vertAlign w:val="subscript"/>
        </w:rPr>
        <w:t>i</w:t>
      </w:r>
      <w:r w:rsidRPr="00F63E33">
        <w:rPr>
          <w:rFonts w:ascii="Times New Roman" w:eastAsia="Times New Roman" w:hAnsi="Times New Roman" w:cs="Times New Roman"/>
          <w:b/>
          <w:i/>
          <w:sz w:val="24"/>
          <w:szCs w:val="24"/>
        </w:rPr>
        <w:t>) = const</w:t>
      </w:r>
      <w:r w:rsidRPr="00F63E33">
        <w:rPr>
          <w:rFonts w:ascii="Times New Roman" w:eastAsia="Times New Roman" w:hAnsi="Times New Roman" w:cs="Times New Roman"/>
          <w:i/>
          <w:sz w:val="24"/>
          <w:szCs w:val="24"/>
        </w:rPr>
        <w:t xml:space="preserve"> </w:t>
      </w:r>
      <w:r w:rsidRPr="00F63E33">
        <w:rPr>
          <w:rFonts w:ascii="Times New Roman" w:eastAsia="Times New Roman" w:hAnsi="Times New Roman" w:cs="Times New Roman"/>
          <w:sz w:val="24"/>
          <w:szCs w:val="24"/>
        </w:rPr>
        <w:t>на интервале между двумя смежными моментами появления ошибок;</w:t>
      </w:r>
    </w:p>
    <w:p w14:paraId="5C792485" w14:textId="5B6A029F" w:rsidR="007851B7" w:rsidRPr="00F63E33" w:rsidRDefault="00F63E33" w:rsidP="00FE6139">
      <w:pPr>
        <w:pStyle w:val="af9"/>
        <w:numPr>
          <w:ilvl w:val="0"/>
          <w:numId w:val="25"/>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lang w:val="ru-RU"/>
        </w:rPr>
        <w:t>К</w:t>
      </w:r>
      <w:r w:rsidR="008F52D0" w:rsidRPr="00F63E33">
        <w:rPr>
          <w:rFonts w:ascii="Times New Roman" w:eastAsia="Times New Roman" w:hAnsi="Times New Roman" w:cs="Times New Roman"/>
          <w:sz w:val="24"/>
          <w:szCs w:val="24"/>
        </w:rPr>
        <w:t>аждая обнаруженная ошибка в ПО немедленно устраняется и число оставшихся ошибок уменьшается на 1;</w:t>
      </w:r>
    </w:p>
    <w:p w14:paraId="1B18E110" w14:textId="77777777" w:rsidR="00F63E33" w:rsidRDefault="00F63E33" w:rsidP="00FE6139">
      <w:pPr>
        <w:pStyle w:val="af9"/>
        <w:numPr>
          <w:ilvl w:val="0"/>
          <w:numId w:val="25"/>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lang w:val="ru-RU"/>
        </w:rPr>
        <w:t>О</w:t>
      </w:r>
      <w:r w:rsidR="008F52D0" w:rsidRPr="00F63E33">
        <w:rPr>
          <w:rFonts w:ascii="Times New Roman" w:eastAsia="Times New Roman" w:hAnsi="Times New Roman" w:cs="Times New Roman"/>
          <w:sz w:val="24"/>
          <w:szCs w:val="24"/>
        </w:rPr>
        <w:t>шибки корректируются без внесения новых ошибок.</w:t>
      </w:r>
    </w:p>
    <w:p w14:paraId="309F21F1" w14:textId="74772D7C" w:rsidR="00F63E33" w:rsidRPr="00F63E33" w:rsidRDefault="008F52D0" w:rsidP="00FE6139">
      <w:pPr>
        <w:pStyle w:val="af9"/>
        <w:numPr>
          <w:ilvl w:val="0"/>
          <w:numId w:val="25"/>
        </w:numPr>
        <w:tabs>
          <w:tab w:val="left" w:pos="709"/>
          <w:tab w:val="right" w:leader="dot" w:pos="11482"/>
        </w:tabs>
        <w:jc w:val="both"/>
        <w:rPr>
          <w:rFonts w:ascii="Times New Roman" w:eastAsia="Times New Roman" w:hAnsi="Times New Roman" w:cs="Times New Roman"/>
          <w:sz w:val="24"/>
          <w:szCs w:val="24"/>
        </w:rPr>
      </w:pPr>
      <w:r w:rsidRPr="00F63E33">
        <w:rPr>
          <w:rFonts w:ascii="Times New Roman" w:eastAsia="Times New Roman" w:hAnsi="Times New Roman" w:cs="Times New Roman"/>
          <w:sz w:val="24"/>
          <w:szCs w:val="24"/>
        </w:rPr>
        <w:t xml:space="preserve">Время </w:t>
      </w:r>
      <w:r w:rsidRPr="00F63E33">
        <w:rPr>
          <w:rFonts w:ascii="Times New Roman" w:eastAsia="Times New Roman" w:hAnsi="Times New Roman" w:cs="Times New Roman"/>
          <w:b/>
          <w:i/>
          <w:sz w:val="24"/>
          <w:szCs w:val="24"/>
        </w:rPr>
        <w:t>t</w:t>
      </w:r>
      <w:r w:rsidRPr="00F63E33">
        <w:rPr>
          <w:rFonts w:ascii="Times New Roman" w:eastAsia="Times New Roman" w:hAnsi="Times New Roman" w:cs="Times New Roman"/>
          <w:b/>
          <w:i/>
          <w:sz w:val="24"/>
          <w:szCs w:val="24"/>
          <w:vertAlign w:val="subscript"/>
        </w:rPr>
        <w:t>i</w:t>
      </w:r>
      <w:r w:rsidRPr="00F63E33">
        <w:rPr>
          <w:rFonts w:ascii="Times New Roman" w:eastAsia="Times New Roman" w:hAnsi="Times New Roman" w:cs="Times New Roman"/>
          <w:sz w:val="24"/>
          <w:szCs w:val="24"/>
        </w:rPr>
        <w:t xml:space="preserve"> соответствует длительности выполнения ПО на компьютере и не учитывает простои компьютера для анализа результатов и их корректировки.</w:t>
      </w:r>
    </w:p>
    <w:tbl>
      <w:tblPr>
        <w:tblStyle w:val="a5"/>
        <w:tblW w:w="1138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9"/>
        <w:gridCol w:w="11147"/>
      </w:tblGrid>
      <w:tr w:rsidR="000762AB" w:rsidRPr="00DC0BEB" w14:paraId="64C2CB87" w14:textId="77777777" w:rsidTr="000762AB">
        <w:trPr>
          <w:trHeight w:val="76"/>
        </w:trPr>
        <w:tc>
          <w:tcPr>
            <w:tcW w:w="239" w:type="dxa"/>
            <w:tcMar>
              <w:top w:w="100" w:type="dxa"/>
              <w:left w:w="100" w:type="dxa"/>
              <w:bottom w:w="100" w:type="dxa"/>
              <w:right w:w="100" w:type="dxa"/>
            </w:tcMar>
          </w:tcPr>
          <w:p w14:paraId="22FE3846" w14:textId="77777777" w:rsidR="000762AB" w:rsidRPr="00DC0BEB" w:rsidRDefault="000762AB" w:rsidP="00DC0BEB">
            <w:pPr>
              <w:tabs>
                <w:tab w:val="left" w:pos="709"/>
                <w:tab w:val="right" w:leader="dot" w:pos="11482"/>
              </w:tabs>
              <w:ind w:left="142"/>
              <w:rPr>
                <w:rFonts w:ascii="Times New Roman" w:hAnsi="Times New Roman" w:cs="Times New Roman"/>
                <w:sz w:val="24"/>
                <w:szCs w:val="24"/>
              </w:rPr>
            </w:pPr>
          </w:p>
        </w:tc>
        <w:tc>
          <w:tcPr>
            <w:tcW w:w="11147" w:type="dxa"/>
            <w:vMerge w:val="restart"/>
            <w:shd w:val="clear" w:color="auto" w:fill="auto"/>
            <w:tcMar>
              <w:top w:w="100" w:type="dxa"/>
              <w:left w:w="100" w:type="dxa"/>
              <w:bottom w:w="100" w:type="dxa"/>
              <w:right w:w="100" w:type="dxa"/>
            </w:tcMar>
          </w:tcPr>
          <w:p w14:paraId="0DC19ABE" w14:textId="77777777" w:rsidR="000762AB" w:rsidRPr="00DC0BEB" w:rsidRDefault="000762AB" w:rsidP="00DC0BEB">
            <w:pPr>
              <w:widowControl w:val="0"/>
              <w:pBdr>
                <w:top w:val="nil"/>
                <w:left w:val="nil"/>
                <w:bottom w:val="nil"/>
                <w:right w:val="nil"/>
                <w:between w:val="nil"/>
              </w:pBd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237CC8E5" wp14:editId="65BD3F9A">
                  <wp:extent cx="3381153" cy="149203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3447798" cy="1521439"/>
                          </a:xfrm>
                          <a:prstGeom prst="rect">
                            <a:avLst/>
                          </a:prstGeom>
                          <a:ln/>
                        </pic:spPr>
                      </pic:pic>
                    </a:graphicData>
                  </a:graphic>
                </wp:inline>
              </w:drawing>
            </w:r>
          </w:p>
          <w:p w14:paraId="575A1F2C" w14:textId="77777777" w:rsidR="000762AB" w:rsidRPr="00DC0BEB" w:rsidRDefault="000762AB"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5.1. Зависимость интенсивности отказов от времени</w:t>
            </w:r>
          </w:p>
          <w:p w14:paraId="3EFC45C3" w14:textId="77777777" w:rsidR="000762AB" w:rsidRPr="00DC0BEB" w:rsidRDefault="000762AB" w:rsidP="00DC0BEB">
            <w:pPr>
              <w:widowControl w:val="0"/>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Так как согласно допущению 1 </w:t>
            </w:r>
            <w:r w:rsidRPr="00F63E33">
              <w:rPr>
                <w:rFonts w:ascii="Times New Roman" w:eastAsia="Times New Roman" w:hAnsi="Times New Roman" w:cs="Times New Roman"/>
                <w:b/>
                <w:sz w:val="24"/>
                <w:szCs w:val="24"/>
              </w:rPr>
              <w:t>время до очередного отказа</w:t>
            </w:r>
            <w:r w:rsidRPr="00DC0BEB">
              <w:rPr>
                <w:rFonts w:ascii="Times New Roman" w:eastAsia="Times New Roman" w:hAnsi="Times New Roman" w:cs="Times New Roman"/>
                <w:sz w:val="24"/>
                <w:szCs w:val="24"/>
              </w:rPr>
              <w:t xml:space="preserve"> распределено по экспоненциальному закону, то вероятность безотказной работы, т.е. отсутствия следующего </w:t>
            </w:r>
            <w:r w:rsidRPr="00DC0BEB">
              <w:rPr>
                <w:rFonts w:ascii="Times New Roman" w:eastAsia="Times New Roman" w:hAnsi="Times New Roman" w:cs="Times New Roman"/>
                <w:b/>
                <w:i/>
                <w:sz w:val="24"/>
                <w:szCs w:val="24"/>
              </w:rPr>
              <w:t>i</w:t>
            </w:r>
            <w:r w:rsidRPr="00DC0BEB">
              <w:rPr>
                <w:rFonts w:ascii="Times New Roman" w:eastAsia="Times New Roman" w:hAnsi="Times New Roman" w:cs="Times New Roman"/>
                <w:sz w:val="24"/>
                <w:szCs w:val="24"/>
              </w:rPr>
              <w:t>-го отказа равна:</w:t>
            </w:r>
          </w:p>
          <w:p w14:paraId="47499532" w14:textId="77777777" w:rsidR="000762AB" w:rsidRPr="00DC0BEB" w:rsidRDefault="000762AB" w:rsidP="00DC0BEB">
            <w:pPr>
              <w:widowControl w:val="0"/>
              <w:pBdr>
                <w:top w:val="nil"/>
                <w:left w:val="nil"/>
                <w:bottom w:val="nil"/>
                <w:right w:val="nil"/>
                <w:between w:val="nil"/>
              </w:pBd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2B70E26A" wp14:editId="083CA5AD">
                  <wp:extent cx="2407211" cy="374266"/>
                  <wp:effectExtent l="0" t="0" r="0" b="698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2638661" cy="410251"/>
                          </a:xfrm>
                          <a:prstGeom prst="rect">
                            <a:avLst/>
                          </a:prstGeom>
                          <a:ln/>
                        </pic:spPr>
                      </pic:pic>
                    </a:graphicData>
                  </a:graphic>
                </wp:inline>
              </w:drawing>
            </w:r>
          </w:p>
          <w:p w14:paraId="6CED85F7" w14:textId="77777777" w:rsidR="000762AB" w:rsidRPr="00DC0BEB" w:rsidRDefault="000762AB" w:rsidP="00F63E33">
            <w:pPr>
              <w:widowControl w:val="0"/>
              <w:pBdr>
                <w:top w:val="nil"/>
                <w:left w:val="nil"/>
                <w:bottom w:val="nil"/>
                <w:right w:val="nil"/>
                <w:between w:val="nil"/>
              </w:pBdr>
              <w:tabs>
                <w:tab w:val="left" w:pos="709"/>
                <w:tab w:val="right" w:leader="dot" w:pos="11482"/>
              </w:tabs>
              <w:rPr>
                <w:rFonts w:ascii="Times New Roman" w:eastAsia="Times New Roman" w:hAnsi="Times New Roman" w:cs="Times New Roman"/>
                <w:sz w:val="24"/>
                <w:szCs w:val="24"/>
              </w:rPr>
            </w:pPr>
            <w:r w:rsidRPr="00F63E33">
              <w:rPr>
                <w:rFonts w:ascii="Times New Roman" w:eastAsia="Times New Roman" w:hAnsi="Times New Roman" w:cs="Times New Roman"/>
                <w:b/>
                <w:sz w:val="24"/>
                <w:szCs w:val="24"/>
                <w:lang w:val="ru-RU"/>
              </w:rPr>
              <w:t>П</w:t>
            </w:r>
            <w:r w:rsidRPr="00F63E33">
              <w:rPr>
                <w:rFonts w:ascii="Times New Roman" w:eastAsia="Times New Roman" w:hAnsi="Times New Roman" w:cs="Times New Roman"/>
                <w:b/>
                <w:sz w:val="24"/>
                <w:szCs w:val="24"/>
              </w:rPr>
              <w:t>лотность вероятности отказов</w:t>
            </w:r>
            <w:r w:rsidRPr="00DC0BEB">
              <w:rPr>
                <w:rFonts w:ascii="Times New Roman" w:eastAsia="Times New Roman" w:hAnsi="Times New Roman" w:cs="Times New Roman"/>
                <w:sz w:val="24"/>
                <w:szCs w:val="24"/>
              </w:rPr>
              <w:t xml:space="preserve"> равна:</w:t>
            </w:r>
          </w:p>
          <w:p w14:paraId="6F3936A9" w14:textId="77777777" w:rsidR="000762AB" w:rsidRPr="00DC0BEB" w:rsidRDefault="000762AB" w:rsidP="00DC0BEB">
            <w:pPr>
              <w:widowControl w:val="0"/>
              <w:pBdr>
                <w:top w:val="nil"/>
                <w:left w:val="nil"/>
                <w:bottom w:val="nil"/>
                <w:right w:val="nil"/>
                <w:between w:val="nil"/>
              </w:pBd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4F2ECCF6" wp14:editId="65B4348C">
                  <wp:extent cx="5269495" cy="476339"/>
                  <wp:effectExtent l="0" t="0" r="762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421135" cy="490047"/>
                          </a:xfrm>
                          <a:prstGeom prst="rect">
                            <a:avLst/>
                          </a:prstGeom>
                          <a:ln/>
                        </pic:spPr>
                      </pic:pic>
                    </a:graphicData>
                  </a:graphic>
                </wp:inline>
              </w:drawing>
            </w:r>
          </w:p>
          <w:p w14:paraId="00F2DAD3" w14:textId="77777777" w:rsidR="000762AB" w:rsidRPr="00DC0BEB" w:rsidRDefault="000762AB" w:rsidP="00DC0BEB">
            <w:pPr>
              <w:widowControl w:val="0"/>
              <w:pBdr>
                <w:top w:val="nil"/>
                <w:left w:val="nil"/>
                <w:bottom w:val="nil"/>
                <w:right w:val="nil"/>
                <w:between w:val="nil"/>
              </w:pBdr>
              <w:tabs>
                <w:tab w:val="left" w:pos="709"/>
                <w:tab w:val="right" w:leader="dot" w:pos="11482"/>
              </w:tabs>
              <w:ind w:left="142"/>
              <w:rPr>
                <w:rFonts w:ascii="Times New Roman" w:eastAsia="Times New Roman" w:hAnsi="Times New Roman" w:cs="Times New Roman"/>
                <w:sz w:val="24"/>
                <w:szCs w:val="24"/>
              </w:rPr>
            </w:pPr>
            <w:r w:rsidRPr="002D229A">
              <w:rPr>
                <w:rFonts w:ascii="Times New Roman" w:eastAsia="Times New Roman" w:hAnsi="Times New Roman" w:cs="Times New Roman"/>
                <w:b/>
                <w:sz w:val="24"/>
                <w:szCs w:val="24"/>
              </w:rPr>
              <w:t>Среднее время безошибочной работы</w:t>
            </w:r>
            <w:r w:rsidRPr="00DC0BEB">
              <w:rPr>
                <w:rFonts w:ascii="Times New Roman" w:eastAsia="Times New Roman" w:hAnsi="Times New Roman" w:cs="Times New Roman"/>
                <w:i/>
                <w:sz w:val="24"/>
                <w:szCs w:val="24"/>
              </w:rPr>
              <w:t xml:space="preserve"> или средняя наработка до следующего </w:t>
            </w:r>
            <w:r w:rsidRPr="00DC0BEB">
              <w:rPr>
                <w:rFonts w:ascii="Times New Roman" w:eastAsia="Times New Roman" w:hAnsi="Times New Roman" w:cs="Times New Roman"/>
                <w:b/>
                <w:i/>
                <w:sz w:val="24"/>
                <w:szCs w:val="24"/>
              </w:rPr>
              <w:t>i</w:t>
            </w:r>
            <w:r w:rsidRPr="00DC0BEB">
              <w:rPr>
                <w:rFonts w:ascii="Times New Roman" w:eastAsia="Times New Roman" w:hAnsi="Times New Roman" w:cs="Times New Roman"/>
                <w:i/>
                <w:sz w:val="24"/>
                <w:szCs w:val="24"/>
              </w:rPr>
              <w:t xml:space="preserve">-ого отказа </w:t>
            </w:r>
            <w:r w:rsidRPr="00DC0BEB">
              <w:rPr>
                <w:rFonts w:ascii="Times New Roman" w:eastAsia="Times New Roman" w:hAnsi="Times New Roman" w:cs="Times New Roman"/>
                <w:sz w:val="24"/>
                <w:szCs w:val="24"/>
              </w:rPr>
              <w:t>определяется выражением:</w:t>
            </w:r>
          </w:p>
          <w:p w14:paraId="7FC173A4" w14:textId="77777777" w:rsidR="000762AB" w:rsidRPr="00DC0BEB" w:rsidRDefault="000762AB" w:rsidP="00DC0BEB">
            <w:pPr>
              <w:widowControl w:val="0"/>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4AADFE28" wp14:editId="0FFC268A">
                  <wp:extent cx="2762250" cy="690563"/>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2762250" cy="690563"/>
                          </a:xfrm>
                          <a:prstGeom prst="rect">
                            <a:avLst/>
                          </a:prstGeom>
                          <a:ln/>
                        </pic:spPr>
                      </pic:pic>
                    </a:graphicData>
                  </a:graphic>
                </wp:inline>
              </w:drawing>
            </w:r>
          </w:p>
          <w:p w14:paraId="3B7E541D" w14:textId="77777777" w:rsidR="000762AB" w:rsidRPr="00DC0BEB" w:rsidRDefault="000762AB" w:rsidP="00DC0BEB">
            <w:pPr>
              <w:widowControl w:val="0"/>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Параметрами модели (исходными данными) является статистика об ошибках, т.е. интервалы времени между отказами.</w:t>
            </w:r>
          </w:p>
          <w:p w14:paraId="786DB360" w14:textId="69660BE7" w:rsidR="000762AB" w:rsidRPr="00DC0BEB" w:rsidRDefault="000762AB" w:rsidP="00DC0BEB">
            <w:pPr>
              <w:widowControl w:val="0"/>
              <w:tabs>
                <w:tab w:val="left" w:pos="709"/>
                <w:tab w:val="right" w:leader="dot" w:pos="11482"/>
              </w:tabs>
              <w:ind w:left="142"/>
              <w:rPr>
                <w:rFonts w:ascii="Times New Roman" w:eastAsia="Times New Roman" w:hAnsi="Times New Roman" w:cs="Times New Roman"/>
                <w:sz w:val="24"/>
                <w:szCs w:val="24"/>
              </w:rPr>
            </w:pPr>
            <w:r>
              <w:rPr>
                <w:rFonts w:ascii="Times New Roman" w:eastAsia="Times New Roman" w:hAnsi="Times New Roman" w:cs="Times New Roman"/>
                <w:b/>
                <w:sz w:val="24"/>
                <w:szCs w:val="24"/>
              </w:rPr>
              <w:t>Характеристиr</w:t>
            </w:r>
            <w:r w:rsidRPr="002D229A">
              <w:rPr>
                <w:rFonts w:ascii="Times New Roman" w:eastAsia="Times New Roman" w:hAnsi="Times New Roman" w:cs="Times New Roman"/>
                <w:b/>
                <w:sz w:val="24"/>
                <w:szCs w:val="24"/>
              </w:rPr>
              <w:t>и модели</w:t>
            </w:r>
            <w:r>
              <w:rPr>
                <w:rFonts w:ascii="Times New Roman" w:eastAsia="Times New Roman" w:hAnsi="Times New Roman" w:cs="Times New Roman"/>
                <w:sz w:val="24"/>
                <w:szCs w:val="24"/>
              </w:rPr>
              <w:t xml:space="preserve"> (то, что нужно определить</w:t>
            </w:r>
            <w:r w:rsidRPr="000762AB">
              <w:rPr>
                <w:rFonts w:ascii="Times New Roman" w:eastAsia="Times New Roman" w:hAnsi="Times New Roman" w:cs="Times New Roman"/>
                <w:sz w:val="24"/>
                <w:szCs w:val="24"/>
                <w:lang w:val="ru-RU"/>
              </w:rPr>
              <w:t>)</w:t>
            </w:r>
            <w:r w:rsidRPr="00DC0BEB">
              <w:rPr>
                <w:rFonts w:ascii="Times New Roman" w:eastAsia="Times New Roman" w:hAnsi="Times New Roman" w:cs="Times New Roman"/>
                <w:sz w:val="24"/>
                <w:szCs w:val="24"/>
              </w:rPr>
              <w:t>:</w:t>
            </w:r>
          </w:p>
          <w:p w14:paraId="238757B9" w14:textId="3129AC40" w:rsidR="000762AB" w:rsidRPr="00DC0BEB" w:rsidRDefault="000762AB" w:rsidP="00FE6139">
            <w:pPr>
              <w:widowControl w:val="0"/>
              <w:numPr>
                <w:ilvl w:val="0"/>
                <w:numId w:val="2"/>
              </w:numPr>
              <w:tabs>
                <w:tab w:val="left" w:pos="709"/>
                <w:tab w:val="right" w:leader="dot" w:pos="11482"/>
              </w:tabs>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P(t</w:t>
            </w:r>
            <w:r w:rsidRPr="00DC0BEB">
              <w:rPr>
                <w:rFonts w:ascii="Times New Roman" w:eastAsia="Times New Roman" w:hAnsi="Times New Roman" w:cs="Times New Roman"/>
                <w:b/>
                <w:i/>
                <w:sz w:val="24"/>
                <w:szCs w:val="24"/>
                <w:vertAlign w:val="subscript"/>
              </w:rPr>
              <w:t>i</w:t>
            </w:r>
            <w:r w:rsidRPr="00DC0BEB">
              <w:rPr>
                <w:rFonts w:ascii="Times New Roman" w:eastAsia="Times New Roman" w:hAnsi="Times New Roman" w:cs="Times New Roman"/>
                <w:b/>
                <w:i/>
                <w:sz w:val="24"/>
                <w:szCs w:val="24"/>
              </w:rPr>
              <w:t>)</w:t>
            </w:r>
            <w:r w:rsidRPr="00DC0BEB">
              <w:rPr>
                <w:rFonts w:ascii="Times New Roman" w:eastAsia="Times New Roman" w:hAnsi="Times New Roman" w:cs="Times New Roman"/>
                <w:sz w:val="24"/>
                <w:szCs w:val="24"/>
              </w:rPr>
              <w:t xml:space="preserve"> – вероятность </w:t>
            </w:r>
            <w:del w:id="75" w:author="Вадим Стубеда" w:date="2020-03-19T00:43:00Z">
              <w:r w:rsidRPr="00DC0BEB" w:rsidDel="00BC5515">
                <w:rPr>
                  <w:rFonts w:ascii="Times New Roman" w:eastAsia="Times New Roman" w:hAnsi="Times New Roman" w:cs="Times New Roman"/>
                  <w:sz w:val="24"/>
                  <w:szCs w:val="24"/>
                </w:rPr>
                <w:delText>отсутствия</w:delText>
              </w:r>
            </w:del>
            <w:ins w:id="76" w:author="Вадим Стубеда" w:date="2020-03-19T00:43:00Z">
              <w:r w:rsidR="00BC5515" w:rsidRPr="00DC0BEB">
                <w:rPr>
                  <w:rFonts w:ascii="Times New Roman" w:eastAsia="Times New Roman" w:hAnsi="Times New Roman" w:cs="Times New Roman"/>
                  <w:sz w:val="24"/>
                  <w:szCs w:val="24"/>
                </w:rPr>
                <w:t>отсутствия,</w:t>
              </w:r>
            </w:ins>
            <w:r w:rsidRPr="00DC0BEB">
              <w:rPr>
                <w:rFonts w:ascii="Times New Roman" w:eastAsia="Times New Roman" w:hAnsi="Times New Roman" w:cs="Times New Roman"/>
                <w:sz w:val="24"/>
                <w:szCs w:val="24"/>
              </w:rPr>
              <w:t xml:space="preserve"> следующего </w:t>
            </w:r>
            <w:r w:rsidRPr="00DC0BEB">
              <w:rPr>
                <w:rFonts w:ascii="Times New Roman" w:eastAsia="Times New Roman" w:hAnsi="Times New Roman" w:cs="Times New Roman"/>
                <w:b/>
                <w:i/>
                <w:sz w:val="24"/>
                <w:szCs w:val="24"/>
              </w:rPr>
              <w:t>i</w:t>
            </w:r>
            <w:r w:rsidRPr="00DC0BEB">
              <w:rPr>
                <w:rFonts w:ascii="Times New Roman" w:eastAsia="Times New Roman" w:hAnsi="Times New Roman" w:cs="Times New Roman"/>
                <w:sz w:val="24"/>
                <w:szCs w:val="24"/>
              </w:rPr>
              <w:t>-ого отказа;</w:t>
            </w:r>
          </w:p>
          <w:p w14:paraId="1A3D12C6" w14:textId="6D45E622" w:rsidR="000762AB" w:rsidRPr="00DC0BEB" w:rsidRDefault="000762AB" w:rsidP="00FE6139">
            <w:pPr>
              <w:widowControl w:val="0"/>
              <w:numPr>
                <w:ilvl w:val="0"/>
                <w:numId w:val="2"/>
              </w:numPr>
              <w:tabs>
                <w:tab w:val="left" w:pos="709"/>
                <w:tab w:val="right" w:leader="dot" w:pos="11482"/>
              </w:tabs>
              <w:ind w:left="142" w:firstLine="0"/>
              <w:rPr>
                <w:rFonts w:ascii="Times New Roman" w:eastAsia="Times New Roman" w:hAnsi="Times New Roman" w:cs="Times New Roman"/>
                <w:sz w:val="24"/>
                <w:szCs w:val="24"/>
              </w:rPr>
            </w:pPr>
            <w:r w:rsidRPr="002D229A">
              <w:rPr>
                <w:rFonts w:ascii="Times New Roman" w:eastAsia="Times New Roman" w:hAnsi="Times New Roman" w:cs="Times New Roman"/>
                <w:b/>
                <w:i/>
                <w:sz w:val="24"/>
                <w:szCs w:val="24"/>
                <w:lang w:val="en-US"/>
              </w:rPr>
              <w:t>m</w:t>
            </w:r>
            <w:r w:rsidRPr="002D229A">
              <w:rPr>
                <w:rFonts w:ascii="Times New Roman" w:eastAsia="Times New Roman" w:hAnsi="Times New Roman" w:cs="Times New Roman"/>
                <w:b/>
                <w:i/>
                <w:sz w:val="24"/>
                <w:szCs w:val="24"/>
                <w:lang w:val="ru-RU"/>
              </w:rPr>
              <w:t>(</w:t>
            </w:r>
            <w:r w:rsidRPr="002D229A">
              <w:rPr>
                <w:rFonts w:ascii="Times New Roman" w:eastAsia="Times New Roman" w:hAnsi="Times New Roman" w:cs="Times New Roman"/>
                <w:b/>
                <w:i/>
                <w:sz w:val="24"/>
                <w:szCs w:val="24"/>
                <w:lang w:val="en-US"/>
              </w:rPr>
              <w:t>t</w:t>
            </w:r>
            <w:r w:rsidRPr="002D229A">
              <w:rPr>
                <w:rFonts w:ascii="Times New Roman" w:eastAsia="Times New Roman" w:hAnsi="Times New Roman" w:cs="Times New Roman"/>
                <w:b/>
                <w:i/>
                <w:sz w:val="24"/>
                <w:szCs w:val="24"/>
                <w:lang w:val="ru-RU"/>
              </w:rPr>
              <w:t>)</w:t>
            </w:r>
            <w:r w:rsidRPr="00DC0BEB">
              <w:rPr>
                <w:rFonts w:ascii="Times New Roman" w:eastAsia="Times New Roman" w:hAnsi="Times New Roman" w:cs="Times New Roman"/>
                <w:sz w:val="24"/>
                <w:szCs w:val="24"/>
              </w:rPr>
              <w:t>– среднее время до очередного i-ого отказа;</w:t>
            </w:r>
          </w:p>
          <w:p w14:paraId="3406031B" w14:textId="77777777" w:rsidR="000762AB" w:rsidRPr="00DC0BEB" w:rsidRDefault="000762AB" w:rsidP="00FE6139">
            <w:pPr>
              <w:widowControl w:val="0"/>
              <w:numPr>
                <w:ilvl w:val="0"/>
                <w:numId w:val="2"/>
              </w:numPr>
              <w:tabs>
                <w:tab w:val="left" w:pos="709"/>
                <w:tab w:val="right" w:leader="dot" w:pos="11482"/>
              </w:tabs>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K</w:t>
            </w:r>
            <w:r w:rsidRPr="00DC0BEB">
              <w:rPr>
                <w:rFonts w:ascii="Times New Roman" w:eastAsia="Times New Roman" w:hAnsi="Times New Roman" w:cs="Times New Roman"/>
                <w:b/>
                <w:i/>
                <w:sz w:val="24"/>
                <w:szCs w:val="24"/>
                <w:vertAlign w:val="subscript"/>
              </w:rPr>
              <w:t>jm</w:t>
            </w:r>
            <w:r w:rsidRPr="00DC0BEB">
              <w:rPr>
                <w:rFonts w:ascii="Times New Roman" w:eastAsia="Times New Roman" w:hAnsi="Times New Roman" w:cs="Times New Roman"/>
                <w:sz w:val="24"/>
                <w:szCs w:val="24"/>
              </w:rPr>
              <w:t xml:space="preserve"> – коэффициент Джелинского-Моранды;</w:t>
            </w:r>
          </w:p>
          <w:p w14:paraId="65B20018" w14:textId="77777777" w:rsidR="000762AB" w:rsidRPr="00DC0BEB" w:rsidRDefault="000762AB" w:rsidP="00FE6139">
            <w:pPr>
              <w:widowControl w:val="0"/>
              <w:numPr>
                <w:ilvl w:val="0"/>
                <w:numId w:val="2"/>
              </w:numPr>
              <w:tabs>
                <w:tab w:val="left" w:pos="709"/>
                <w:tab w:val="right" w:leader="dot" w:pos="11482"/>
              </w:tabs>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E</w:t>
            </w:r>
            <w:r w:rsidRPr="00DC0BEB">
              <w:rPr>
                <w:rFonts w:ascii="Times New Roman" w:eastAsia="Times New Roman" w:hAnsi="Times New Roman" w:cs="Times New Roman"/>
                <w:b/>
                <w:i/>
                <w:sz w:val="24"/>
                <w:szCs w:val="24"/>
                <w:vertAlign w:val="subscript"/>
              </w:rPr>
              <w:t>0</w:t>
            </w:r>
            <w:r w:rsidRPr="00DC0BEB">
              <w:rPr>
                <w:rFonts w:ascii="Times New Roman" w:eastAsia="Times New Roman" w:hAnsi="Times New Roman" w:cs="Times New Roman"/>
                <w:sz w:val="24"/>
                <w:szCs w:val="24"/>
              </w:rPr>
              <w:t xml:space="preserve"> –число ошибок в ПО до начала тестирования и отладки.</w:t>
            </w:r>
          </w:p>
          <w:p w14:paraId="78BA7806" w14:textId="77777777" w:rsidR="000762AB" w:rsidRPr="00DC0BEB" w:rsidRDefault="000762AB" w:rsidP="00DC0BEB">
            <w:pPr>
              <w:widowControl w:val="0"/>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Характеристики модели определяются при помощи </w:t>
            </w:r>
            <w:r w:rsidRPr="00DC0BEB">
              <w:rPr>
                <w:rFonts w:ascii="Times New Roman" w:eastAsia="Times New Roman" w:hAnsi="Times New Roman" w:cs="Times New Roman"/>
                <w:b/>
                <w:i/>
                <w:sz w:val="24"/>
                <w:szCs w:val="24"/>
              </w:rPr>
              <w:t>метода максимального правдоподобия</w:t>
            </w:r>
            <w:r w:rsidRPr="00DC0BEB">
              <w:rPr>
                <w:rFonts w:ascii="Times New Roman" w:eastAsia="Times New Roman" w:hAnsi="Times New Roman" w:cs="Times New Roman"/>
                <w:sz w:val="24"/>
                <w:szCs w:val="24"/>
              </w:rPr>
              <w:t>.</w:t>
            </w:r>
          </w:p>
          <w:p w14:paraId="6F0D1A9C" w14:textId="412E803C" w:rsidR="000762AB" w:rsidRPr="00DC0BEB" w:rsidRDefault="000762AB" w:rsidP="00DC0BEB">
            <w:pPr>
              <w:widowControl w:val="0"/>
              <w:tabs>
                <w:tab w:val="left" w:pos="709"/>
                <w:tab w:val="right" w:leader="dot" w:pos="11482"/>
              </w:tabs>
              <w:ind w:left="142"/>
              <w:jc w:val="center"/>
              <w:rPr>
                <w:rFonts w:ascii="Times New Roman" w:hAnsi="Times New Roman" w:cs="Times New Roman"/>
                <w:sz w:val="24"/>
                <w:szCs w:val="24"/>
              </w:rPr>
            </w:pPr>
          </w:p>
        </w:tc>
      </w:tr>
      <w:tr w:rsidR="000762AB" w:rsidRPr="00DC0BEB" w14:paraId="2824A110" w14:textId="77777777" w:rsidTr="000762AB">
        <w:trPr>
          <w:trHeight w:val="2744"/>
        </w:trPr>
        <w:tc>
          <w:tcPr>
            <w:tcW w:w="239" w:type="dxa"/>
            <w:tcMar>
              <w:top w:w="100" w:type="dxa"/>
              <w:left w:w="100" w:type="dxa"/>
              <w:bottom w:w="100" w:type="dxa"/>
              <w:right w:w="100" w:type="dxa"/>
            </w:tcMar>
          </w:tcPr>
          <w:p w14:paraId="2006F9CC" w14:textId="77777777" w:rsidR="000762AB" w:rsidRPr="00DC0BEB" w:rsidRDefault="000762AB" w:rsidP="00DC0BEB">
            <w:pPr>
              <w:widowControl w:val="0"/>
              <w:pBdr>
                <w:top w:val="nil"/>
                <w:left w:val="nil"/>
                <w:bottom w:val="nil"/>
                <w:right w:val="nil"/>
                <w:between w:val="nil"/>
              </w:pBdr>
              <w:tabs>
                <w:tab w:val="left" w:pos="709"/>
                <w:tab w:val="right" w:leader="dot" w:pos="11482"/>
              </w:tabs>
              <w:ind w:left="142"/>
              <w:rPr>
                <w:rFonts w:ascii="Times New Roman" w:hAnsi="Times New Roman" w:cs="Times New Roman"/>
                <w:sz w:val="24"/>
                <w:szCs w:val="24"/>
              </w:rPr>
            </w:pPr>
          </w:p>
        </w:tc>
        <w:tc>
          <w:tcPr>
            <w:tcW w:w="11147" w:type="dxa"/>
            <w:vMerge/>
            <w:tcMar>
              <w:top w:w="100" w:type="dxa"/>
              <w:left w:w="100" w:type="dxa"/>
              <w:bottom w:w="100" w:type="dxa"/>
              <w:right w:w="100" w:type="dxa"/>
            </w:tcMar>
          </w:tcPr>
          <w:p w14:paraId="59FBB391" w14:textId="2C0B4457" w:rsidR="000762AB" w:rsidRPr="00DC0BEB" w:rsidRDefault="000762AB" w:rsidP="00DC0BEB">
            <w:pPr>
              <w:widowControl w:val="0"/>
              <w:tabs>
                <w:tab w:val="left" w:pos="709"/>
                <w:tab w:val="right" w:leader="dot" w:pos="11482"/>
              </w:tabs>
              <w:ind w:left="142"/>
              <w:jc w:val="center"/>
              <w:rPr>
                <w:rFonts w:ascii="Times New Roman" w:eastAsia="Times New Roman" w:hAnsi="Times New Roman" w:cs="Times New Roman"/>
                <w:sz w:val="24"/>
                <w:szCs w:val="24"/>
              </w:rPr>
            </w:pPr>
          </w:p>
        </w:tc>
      </w:tr>
    </w:tbl>
    <w:p w14:paraId="1B5B2E50" w14:textId="1E46B78C" w:rsidR="007851B7" w:rsidRPr="00DC0BEB" w:rsidRDefault="008F52D0" w:rsidP="000762AB">
      <w:pPr>
        <w:tabs>
          <w:tab w:val="left" w:pos="709"/>
          <w:tab w:val="right" w:leader="dot" w:pos="11482"/>
        </w:tabs>
        <w:spacing w:line="20" w:lineRule="atLeast"/>
        <w:ind w:left="142"/>
        <w:jc w:val="both"/>
        <w:rPr>
          <w:rFonts w:ascii="Times New Roman" w:eastAsia="Times New Roman" w:hAnsi="Times New Roman" w:cs="Times New Roman"/>
          <w:b/>
          <w:sz w:val="24"/>
          <w:szCs w:val="24"/>
        </w:rPr>
      </w:pPr>
      <w:r w:rsidRPr="00DC0BEB">
        <w:rPr>
          <w:rFonts w:ascii="Times New Roman" w:eastAsia="Times New Roman" w:hAnsi="Times New Roman" w:cs="Times New Roman"/>
          <w:b/>
          <w:sz w:val="24"/>
          <w:szCs w:val="24"/>
        </w:rPr>
        <w:t>Критический анализ модели Джелинского-Моранды.</w:t>
      </w:r>
    </w:p>
    <w:p w14:paraId="140C6F28" w14:textId="5A215907" w:rsidR="007851B7" w:rsidRPr="00DC0BEB" w:rsidRDefault="008F52D0" w:rsidP="000762AB">
      <w:pPr>
        <w:tabs>
          <w:tab w:val="left" w:pos="709"/>
          <w:tab w:val="right" w:leader="dot" w:pos="11482"/>
        </w:tabs>
        <w:spacing w:line="20" w:lineRule="atLeast"/>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Многие допущения модели спорны. </w:t>
      </w:r>
      <w:del w:id="77" w:author="Вадим Стубеда" w:date="2020-03-19T00:43:00Z">
        <w:r w:rsidRPr="00DC0BEB" w:rsidDel="00BC5515">
          <w:rPr>
            <w:rFonts w:ascii="Times New Roman" w:eastAsia="Times New Roman" w:hAnsi="Times New Roman" w:cs="Times New Roman"/>
            <w:sz w:val="24"/>
            <w:szCs w:val="24"/>
          </w:rPr>
          <w:delText>Например:</w:delText>
        </w:r>
      </w:del>
      <w:ins w:id="78" w:author="Вадим Стубеда" w:date="2020-03-19T00:43:00Z">
        <w:r w:rsidR="00BC5515" w:rsidRPr="00DC0BEB">
          <w:rPr>
            <w:rFonts w:ascii="Times New Roman" w:eastAsia="Times New Roman" w:hAnsi="Times New Roman" w:cs="Times New Roman"/>
            <w:sz w:val="24"/>
            <w:szCs w:val="24"/>
          </w:rPr>
          <w:t>Например:</w:t>
        </w:r>
      </w:ins>
    </w:p>
    <w:p w14:paraId="3C111EEF" w14:textId="77777777" w:rsidR="007851B7" w:rsidRPr="00DC0BEB" w:rsidRDefault="008F52D0" w:rsidP="000762AB">
      <w:pPr>
        <w:tabs>
          <w:tab w:val="left" w:pos="709"/>
          <w:tab w:val="right" w:leader="dot" w:pos="11482"/>
        </w:tabs>
        <w:spacing w:line="20" w:lineRule="atLeast"/>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что все ошибки одинаково серьёзны;</w:t>
      </w:r>
    </w:p>
    <w:p w14:paraId="77DC82A6" w14:textId="77777777" w:rsidR="007851B7" w:rsidRPr="00DC0BEB" w:rsidRDefault="008F52D0" w:rsidP="000762AB">
      <w:pPr>
        <w:tabs>
          <w:tab w:val="left" w:pos="709"/>
          <w:tab w:val="right" w:leader="dot" w:pos="11482"/>
        </w:tabs>
        <w:spacing w:line="20" w:lineRule="atLeast"/>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ошибка исправляется немедленно (или ПО не используется до тех пор, пока найденная ошибка не будет исправлена);</w:t>
      </w:r>
    </w:p>
    <w:p w14:paraId="618D139D" w14:textId="77777777" w:rsidR="007851B7" w:rsidRPr="00DC0BEB" w:rsidRDefault="008F52D0" w:rsidP="000762AB">
      <w:pPr>
        <w:tabs>
          <w:tab w:val="left" w:pos="709"/>
          <w:tab w:val="right" w:leader="dot" w:pos="11482"/>
        </w:tabs>
        <w:spacing w:line="20" w:lineRule="atLeast"/>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ошибки корректируются без внесения новых ошибок;</w:t>
      </w:r>
    </w:p>
    <w:p w14:paraId="7C364ADE" w14:textId="77777777" w:rsidR="007851B7" w:rsidRPr="00DC0BEB" w:rsidRDefault="008F52D0" w:rsidP="000762AB">
      <w:pPr>
        <w:tabs>
          <w:tab w:val="left" w:pos="709"/>
          <w:tab w:val="right" w:leader="dot" w:pos="11482"/>
        </w:tabs>
        <w:spacing w:line="20" w:lineRule="atLeast"/>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основное допущение - то, что для всех программ </w:t>
      </w:r>
      <w:r w:rsidRPr="00DC0BEB">
        <w:rPr>
          <w:rFonts w:ascii="Times New Roman" w:eastAsia="Times New Roman" w:hAnsi="Times New Roman" w:cs="Times New Roman"/>
          <w:b/>
          <w:i/>
          <w:sz w:val="24"/>
          <w:szCs w:val="24"/>
          <w:highlight w:val="white"/>
        </w:rPr>
        <w:t>λ(t</w:t>
      </w:r>
      <w:r w:rsidRPr="00DC0BEB">
        <w:rPr>
          <w:rFonts w:ascii="Times New Roman" w:eastAsia="Times New Roman" w:hAnsi="Times New Roman" w:cs="Times New Roman"/>
          <w:sz w:val="24"/>
          <w:szCs w:val="24"/>
          <w:vertAlign w:val="subscript"/>
        </w:rPr>
        <w:t>i</w:t>
      </w:r>
      <w:r w:rsidRPr="00DC0BEB">
        <w:rPr>
          <w:rFonts w:ascii="Times New Roman" w:eastAsia="Times New Roman" w:hAnsi="Times New Roman" w:cs="Times New Roman"/>
          <w:b/>
          <w:i/>
          <w:sz w:val="24"/>
          <w:szCs w:val="24"/>
          <w:highlight w:val="white"/>
        </w:rPr>
        <w:t xml:space="preserve">) </w:t>
      </w:r>
      <w:r w:rsidRPr="00DC0BEB">
        <w:rPr>
          <w:rFonts w:ascii="Times New Roman" w:eastAsia="Times New Roman" w:hAnsi="Times New Roman" w:cs="Times New Roman"/>
          <w:sz w:val="24"/>
          <w:szCs w:val="24"/>
        </w:rPr>
        <w:t xml:space="preserve">имеет вид, представленный на рис. 5.1, и  </w:t>
      </w:r>
      <w:r w:rsidRPr="00DC0BEB">
        <w:rPr>
          <w:rFonts w:ascii="Times New Roman" w:eastAsia="Times New Roman" w:hAnsi="Times New Roman" w:cs="Times New Roman"/>
          <w:b/>
          <w:i/>
          <w:sz w:val="24"/>
          <w:szCs w:val="24"/>
        </w:rPr>
        <w:t>λ(t</w:t>
      </w:r>
      <w:r w:rsidRPr="00DC0BEB">
        <w:rPr>
          <w:rFonts w:ascii="Times New Roman" w:eastAsia="Times New Roman" w:hAnsi="Times New Roman" w:cs="Times New Roman"/>
          <w:b/>
          <w:i/>
          <w:sz w:val="24"/>
          <w:szCs w:val="24"/>
          <w:vertAlign w:val="subscript"/>
        </w:rPr>
        <w:t>i</w:t>
      </w:r>
      <w:r w:rsidRPr="00DC0BEB">
        <w:rPr>
          <w:rFonts w:ascii="Times New Roman" w:eastAsia="Times New Roman" w:hAnsi="Times New Roman" w:cs="Times New Roman"/>
          <w:b/>
          <w:i/>
          <w:sz w:val="24"/>
          <w:szCs w:val="24"/>
        </w:rPr>
        <w:t>)</w:t>
      </w:r>
      <w:r w:rsidRPr="00DC0BEB">
        <w:rPr>
          <w:rFonts w:ascii="Times New Roman" w:eastAsia="Times New Roman" w:hAnsi="Times New Roman" w:cs="Times New Roman"/>
          <w:sz w:val="24"/>
          <w:szCs w:val="24"/>
        </w:rPr>
        <w:t xml:space="preserve">= const между появлениями ошибок, также спорно. </w:t>
      </w:r>
    </w:p>
    <w:p w14:paraId="49E328E0" w14:textId="77777777" w:rsidR="007851B7" w:rsidRPr="000762AB" w:rsidRDefault="007851B7" w:rsidP="000762AB">
      <w:pPr>
        <w:tabs>
          <w:tab w:val="left" w:pos="709"/>
          <w:tab w:val="right" w:leader="dot" w:pos="11482"/>
        </w:tabs>
        <w:spacing w:line="20" w:lineRule="atLeast"/>
        <w:ind w:left="142"/>
        <w:jc w:val="both"/>
        <w:rPr>
          <w:rFonts w:ascii="Times New Roman" w:eastAsia="Times New Roman" w:hAnsi="Times New Roman" w:cs="Times New Roman"/>
          <w:sz w:val="20"/>
          <w:szCs w:val="24"/>
        </w:rPr>
      </w:pPr>
    </w:p>
    <w:p w14:paraId="2AA3E787" w14:textId="77777777" w:rsidR="007851B7" w:rsidRPr="000762AB" w:rsidRDefault="008F52D0" w:rsidP="000762AB">
      <w:pPr>
        <w:tabs>
          <w:tab w:val="left" w:pos="709"/>
          <w:tab w:val="right" w:leader="dot" w:pos="11482"/>
        </w:tabs>
        <w:spacing w:line="20" w:lineRule="atLeast"/>
        <w:ind w:left="142"/>
        <w:jc w:val="both"/>
        <w:rPr>
          <w:rFonts w:ascii="Times New Roman" w:eastAsia="Times New Roman" w:hAnsi="Times New Roman" w:cs="Times New Roman"/>
          <w:sz w:val="20"/>
          <w:szCs w:val="24"/>
        </w:rPr>
      </w:pPr>
      <w:r w:rsidRPr="000762AB">
        <w:rPr>
          <w:rFonts w:ascii="Times New Roman" w:eastAsia="Times New Roman" w:hAnsi="Times New Roman" w:cs="Times New Roman"/>
          <w:sz w:val="20"/>
          <w:szCs w:val="24"/>
        </w:rPr>
        <w:t xml:space="preserve">При этом каждая ошибка уменьшает </w:t>
      </w:r>
      <w:r w:rsidRPr="000762AB">
        <w:rPr>
          <w:rFonts w:ascii="Times New Roman" w:eastAsia="Times New Roman" w:hAnsi="Times New Roman" w:cs="Times New Roman"/>
          <w:b/>
          <w:i/>
          <w:sz w:val="20"/>
          <w:szCs w:val="24"/>
        </w:rPr>
        <w:t>λ(t</w:t>
      </w:r>
      <w:r w:rsidRPr="000762AB">
        <w:rPr>
          <w:rFonts w:ascii="Times New Roman" w:eastAsia="Times New Roman" w:hAnsi="Times New Roman" w:cs="Times New Roman"/>
          <w:b/>
          <w:i/>
          <w:sz w:val="20"/>
          <w:szCs w:val="24"/>
          <w:vertAlign w:val="subscript"/>
        </w:rPr>
        <w:t>i</w:t>
      </w:r>
      <w:r w:rsidRPr="000762AB">
        <w:rPr>
          <w:rFonts w:ascii="Times New Roman" w:eastAsia="Times New Roman" w:hAnsi="Times New Roman" w:cs="Times New Roman"/>
          <w:b/>
          <w:i/>
          <w:sz w:val="20"/>
          <w:szCs w:val="24"/>
        </w:rPr>
        <w:t>)</w:t>
      </w:r>
      <w:r w:rsidRPr="000762AB">
        <w:rPr>
          <w:rFonts w:ascii="Times New Roman" w:eastAsia="Times New Roman" w:hAnsi="Times New Roman" w:cs="Times New Roman"/>
          <w:sz w:val="20"/>
          <w:szCs w:val="24"/>
        </w:rPr>
        <w:t xml:space="preserve"> на постоянную величину </w:t>
      </w:r>
      <w:r w:rsidRPr="000762AB">
        <w:rPr>
          <w:rFonts w:ascii="Times New Roman" w:eastAsia="Times New Roman" w:hAnsi="Times New Roman" w:cs="Times New Roman"/>
          <w:b/>
          <w:i/>
          <w:sz w:val="20"/>
          <w:szCs w:val="24"/>
        </w:rPr>
        <w:t>K</w:t>
      </w:r>
      <w:r w:rsidRPr="000762AB">
        <w:rPr>
          <w:rFonts w:ascii="Times New Roman" w:eastAsia="Times New Roman" w:hAnsi="Times New Roman" w:cs="Times New Roman"/>
          <w:b/>
          <w:i/>
          <w:sz w:val="20"/>
          <w:szCs w:val="24"/>
          <w:vertAlign w:val="subscript"/>
        </w:rPr>
        <w:t>JM</w:t>
      </w:r>
      <w:r w:rsidRPr="000762AB">
        <w:rPr>
          <w:rFonts w:ascii="Times New Roman" w:eastAsia="Times New Roman" w:hAnsi="Times New Roman" w:cs="Times New Roman"/>
          <w:sz w:val="20"/>
          <w:szCs w:val="24"/>
        </w:rPr>
        <w:t>.</w:t>
      </w:r>
    </w:p>
    <w:p w14:paraId="1B2CB15D" w14:textId="77777777" w:rsidR="007851B7" w:rsidRPr="000762AB" w:rsidRDefault="008F52D0" w:rsidP="00DC0BEB">
      <w:pPr>
        <w:tabs>
          <w:tab w:val="left" w:pos="709"/>
          <w:tab w:val="right" w:leader="dot" w:pos="11482"/>
        </w:tabs>
        <w:ind w:left="142"/>
        <w:jc w:val="both"/>
        <w:rPr>
          <w:rFonts w:ascii="Times New Roman" w:eastAsia="Times New Roman" w:hAnsi="Times New Roman" w:cs="Times New Roman"/>
          <w:sz w:val="20"/>
          <w:szCs w:val="24"/>
          <w:highlight w:val="white"/>
        </w:rPr>
      </w:pPr>
      <w:r w:rsidRPr="000762AB">
        <w:rPr>
          <w:rFonts w:ascii="Times New Roman" w:eastAsia="Times New Roman" w:hAnsi="Times New Roman" w:cs="Times New Roman"/>
          <w:sz w:val="20"/>
          <w:szCs w:val="24"/>
          <w:highlight w:val="white"/>
        </w:rPr>
        <w:t xml:space="preserve">В общем можно утверждать, что каждая программа имеет своё собственное уникальное распределение </w:t>
      </w:r>
      <w:r w:rsidRPr="000762AB">
        <w:rPr>
          <w:rFonts w:ascii="Times New Roman" w:eastAsia="Times New Roman" w:hAnsi="Times New Roman" w:cs="Times New Roman"/>
          <w:b/>
          <w:i/>
          <w:sz w:val="20"/>
          <w:szCs w:val="24"/>
          <w:highlight w:val="white"/>
        </w:rPr>
        <w:t>λ(t</w:t>
      </w:r>
      <w:r w:rsidRPr="000762AB">
        <w:rPr>
          <w:rFonts w:ascii="Times New Roman" w:eastAsia="Times New Roman" w:hAnsi="Times New Roman" w:cs="Times New Roman"/>
          <w:b/>
          <w:i/>
          <w:sz w:val="20"/>
          <w:szCs w:val="24"/>
          <w:highlight w:val="white"/>
          <w:vertAlign w:val="subscript"/>
        </w:rPr>
        <w:t>i</w:t>
      </w:r>
      <w:r w:rsidRPr="000762AB">
        <w:rPr>
          <w:rFonts w:ascii="Times New Roman" w:eastAsia="Times New Roman" w:hAnsi="Times New Roman" w:cs="Times New Roman"/>
          <w:b/>
          <w:i/>
          <w:sz w:val="20"/>
          <w:szCs w:val="24"/>
          <w:highlight w:val="white"/>
        </w:rPr>
        <w:t>)</w:t>
      </w:r>
      <w:r w:rsidRPr="000762AB">
        <w:rPr>
          <w:rFonts w:ascii="Times New Roman" w:eastAsia="Times New Roman" w:hAnsi="Times New Roman" w:cs="Times New Roman"/>
          <w:sz w:val="20"/>
          <w:szCs w:val="24"/>
          <w:highlight w:val="white"/>
        </w:rPr>
        <w:t xml:space="preserve">. Даже, при каждой установке каждой программы </w:t>
      </w:r>
      <w:r w:rsidRPr="000762AB">
        <w:rPr>
          <w:rFonts w:ascii="Times New Roman" w:eastAsia="Times New Roman" w:hAnsi="Times New Roman" w:cs="Times New Roman"/>
          <w:b/>
          <w:i/>
          <w:sz w:val="20"/>
          <w:szCs w:val="24"/>
          <w:highlight w:val="white"/>
        </w:rPr>
        <w:t>λ(t</w:t>
      </w:r>
      <w:r w:rsidRPr="000762AB">
        <w:rPr>
          <w:rFonts w:ascii="Times New Roman" w:eastAsia="Times New Roman" w:hAnsi="Times New Roman" w:cs="Times New Roman"/>
          <w:b/>
          <w:i/>
          <w:sz w:val="20"/>
          <w:szCs w:val="24"/>
          <w:highlight w:val="white"/>
          <w:vertAlign w:val="subscript"/>
        </w:rPr>
        <w:t>i</w:t>
      </w:r>
      <w:r w:rsidRPr="000762AB">
        <w:rPr>
          <w:rFonts w:ascii="Times New Roman" w:eastAsia="Times New Roman" w:hAnsi="Times New Roman" w:cs="Times New Roman"/>
          <w:b/>
          <w:i/>
          <w:sz w:val="20"/>
          <w:szCs w:val="24"/>
          <w:highlight w:val="white"/>
        </w:rPr>
        <w:t>)</w:t>
      </w:r>
      <w:r w:rsidRPr="000762AB">
        <w:rPr>
          <w:rFonts w:ascii="Times New Roman" w:eastAsia="Times New Roman" w:hAnsi="Times New Roman" w:cs="Times New Roman"/>
          <w:sz w:val="20"/>
          <w:szCs w:val="24"/>
          <w:highlight w:val="white"/>
        </w:rPr>
        <w:t xml:space="preserve"> – своё. Можно также отметить, что функция </w:t>
      </w:r>
      <w:r w:rsidRPr="000762AB">
        <w:rPr>
          <w:rFonts w:ascii="Times New Roman" w:eastAsia="Times New Roman" w:hAnsi="Times New Roman" w:cs="Times New Roman"/>
          <w:b/>
          <w:i/>
          <w:sz w:val="20"/>
          <w:szCs w:val="24"/>
          <w:highlight w:val="white"/>
        </w:rPr>
        <w:t>λ(t</w:t>
      </w:r>
      <w:r w:rsidRPr="000762AB">
        <w:rPr>
          <w:rFonts w:ascii="Times New Roman" w:eastAsia="Times New Roman" w:hAnsi="Times New Roman" w:cs="Times New Roman"/>
          <w:b/>
          <w:i/>
          <w:sz w:val="20"/>
          <w:szCs w:val="24"/>
          <w:highlight w:val="white"/>
          <w:vertAlign w:val="subscript"/>
        </w:rPr>
        <w:t>i</w:t>
      </w:r>
      <w:r w:rsidRPr="000762AB">
        <w:rPr>
          <w:rFonts w:ascii="Times New Roman" w:eastAsia="Times New Roman" w:hAnsi="Times New Roman" w:cs="Times New Roman"/>
          <w:b/>
          <w:i/>
          <w:sz w:val="20"/>
          <w:szCs w:val="24"/>
          <w:highlight w:val="white"/>
        </w:rPr>
        <w:t>)</w:t>
      </w:r>
      <w:r w:rsidRPr="000762AB">
        <w:rPr>
          <w:rFonts w:ascii="Times New Roman" w:eastAsia="Times New Roman" w:hAnsi="Times New Roman" w:cs="Times New Roman"/>
          <w:sz w:val="20"/>
          <w:szCs w:val="24"/>
          <w:highlight w:val="white"/>
        </w:rPr>
        <w:t xml:space="preserve"> для одной и той же программы может меняться со временем или при обнаружении каждой ошибки.</w:t>
      </w:r>
    </w:p>
    <w:p w14:paraId="1C9CF79B" w14:textId="77777777" w:rsidR="007851B7" w:rsidRPr="000762AB" w:rsidRDefault="008F52D0" w:rsidP="00DC0BEB">
      <w:pPr>
        <w:tabs>
          <w:tab w:val="left" w:pos="709"/>
          <w:tab w:val="right" w:leader="dot" w:pos="11482"/>
        </w:tabs>
        <w:ind w:left="142"/>
        <w:jc w:val="both"/>
        <w:rPr>
          <w:rFonts w:ascii="Times New Roman" w:eastAsia="Times New Roman" w:hAnsi="Times New Roman" w:cs="Times New Roman"/>
          <w:sz w:val="20"/>
          <w:szCs w:val="24"/>
          <w:highlight w:val="white"/>
        </w:rPr>
      </w:pPr>
      <w:r w:rsidRPr="000762AB">
        <w:rPr>
          <w:rFonts w:ascii="Times New Roman" w:eastAsia="Times New Roman" w:hAnsi="Times New Roman" w:cs="Times New Roman"/>
          <w:sz w:val="20"/>
          <w:szCs w:val="24"/>
          <w:highlight w:val="white"/>
        </w:rPr>
        <w:t>Как показывает практика, модель JM устойчиво даёт завышенное число остаточных ошибок.</w:t>
      </w:r>
    </w:p>
    <w:p w14:paraId="726031C3" w14:textId="435D05A7"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79" w:name="_Toc35467808"/>
      <w:r w:rsidRPr="00DC0BEB">
        <w:rPr>
          <w:rFonts w:ascii="Times New Roman" w:hAnsi="Times New Roman" w:cs="Times New Roman"/>
          <w:b/>
          <w:color w:val="000000"/>
          <w:sz w:val="24"/>
          <w:szCs w:val="24"/>
        </w:rPr>
        <w:t>Модель Шика-Волвертона. Определение характеристик модели с помощью метода максимального правдоподобия.</w:t>
      </w:r>
      <w:bookmarkEnd w:id="79"/>
    </w:p>
    <w:p w14:paraId="1C91DCB6"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Дополнительно к допущениям модели Джелинского–Моранды используется следующее </w:t>
      </w:r>
      <w:r w:rsidRPr="00DC0BEB">
        <w:rPr>
          <w:rFonts w:ascii="Times New Roman" w:eastAsia="Times New Roman" w:hAnsi="Times New Roman" w:cs="Times New Roman"/>
          <w:i/>
          <w:sz w:val="24"/>
          <w:szCs w:val="24"/>
        </w:rPr>
        <w:t>допущение</w:t>
      </w:r>
      <w:r w:rsidRPr="00DC0BEB">
        <w:rPr>
          <w:rFonts w:ascii="Times New Roman" w:eastAsia="Times New Roman" w:hAnsi="Times New Roman" w:cs="Times New Roman"/>
          <w:sz w:val="24"/>
          <w:szCs w:val="24"/>
        </w:rPr>
        <w:t xml:space="preserve">: частота появления ошибок пропорциональна времени отладки программы </w:t>
      </w:r>
      <w:r w:rsidRPr="00DC0BEB">
        <w:rPr>
          <w:rFonts w:ascii="Times New Roman" w:eastAsia="Times New Roman" w:hAnsi="Times New Roman" w:cs="Times New Roman"/>
          <w:b/>
          <w:i/>
          <w:sz w:val="24"/>
          <w:szCs w:val="24"/>
        </w:rPr>
        <w:t>t</w:t>
      </w:r>
      <w:r w:rsidRPr="00DC0BEB">
        <w:rPr>
          <w:rFonts w:ascii="Times New Roman" w:eastAsia="Times New Roman" w:hAnsi="Times New Roman" w:cs="Times New Roman"/>
          <w:b/>
          <w:i/>
          <w:sz w:val="24"/>
          <w:szCs w:val="24"/>
          <w:vertAlign w:val="subscript"/>
        </w:rPr>
        <w:t>i</w:t>
      </w:r>
      <w:r w:rsidRPr="00DC0BEB">
        <w:rPr>
          <w:rFonts w:ascii="Times New Roman" w:eastAsia="Times New Roman" w:hAnsi="Times New Roman" w:cs="Times New Roman"/>
          <w:sz w:val="24"/>
          <w:szCs w:val="24"/>
        </w:rPr>
        <w:t>, т.е. вероятность обнаружения ошибок с течением времени должна возрастать.</w:t>
      </w:r>
    </w:p>
    <w:p w14:paraId="22CCF3AE"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2F2636B1" wp14:editId="680CE975">
            <wp:extent cx="3092768" cy="566738"/>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3092768" cy="566738"/>
                    </a:xfrm>
                    <a:prstGeom prst="rect">
                      <a:avLst/>
                    </a:prstGeom>
                    <a:ln/>
                  </pic:spPr>
                </pic:pic>
              </a:graphicData>
            </a:graphic>
          </wp:inline>
        </w:drawing>
      </w:r>
    </w:p>
    <w:p w14:paraId="2BAD3194"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где:</w:t>
      </w:r>
    </w:p>
    <w:p w14:paraId="2E53CCAA"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E</w:t>
      </w:r>
      <w:r w:rsidRPr="00DC0BEB">
        <w:rPr>
          <w:rFonts w:ascii="Times New Roman" w:eastAsia="Times New Roman" w:hAnsi="Times New Roman" w:cs="Times New Roman"/>
          <w:b/>
          <w:i/>
          <w:sz w:val="24"/>
          <w:szCs w:val="24"/>
          <w:vertAlign w:val="subscript"/>
        </w:rPr>
        <w:t>0</w:t>
      </w:r>
      <w:r w:rsidRPr="00DC0BEB">
        <w:rPr>
          <w:rFonts w:ascii="Times New Roman" w:eastAsia="Times New Roman" w:hAnsi="Times New Roman" w:cs="Times New Roman"/>
          <w:b/>
          <w:i/>
          <w:sz w:val="24"/>
          <w:szCs w:val="24"/>
        </w:rPr>
        <w:t xml:space="preserve"> </w:t>
      </w:r>
      <w:r w:rsidRPr="00DC0BEB">
        <w:rPr>
          <w:rFonts w:ascii="Times New Roman" w:eastAsia="Times New Roman" w:hAnsi="Times New Roman" w:cs="Times New Roman"/>
          <w:sz w:val="24"/>
          <w:szCs w:val="24"/>
        </w:rPr>
        <w:t>– число ошибок в ПО до начала тестирования и отладки;</w:t>
      </w:r>
    </w:p>
    <w:p w14:paraId="5FDF5DB0"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K</w:t>
      </w:r>
      <w:r w:rsidRPr="00DC0BEB">
        <w:rPr>
          <w:rFonts w:ascii="Times New Roman" w:eastAsia="Times New Roman" w:hAnsi="Times New Roman" w:cs="Times New Roman"/>
          <w:b/>
          <w:i/>
          <w:sz w:val="24"/>
          <w:szCs w:val="24"/>
          <w:vertAlign w:val="subscript"/>
        </w:rPr>
        <w:t>sw</w:t>
      </w:r>
      <w:r w:rsidRPr="00DC0BEB">
        <w:rPr>
          <w:rFonts w:ascii="Times New Roman" w:eastAsia="Times New Roman" w:hAnsi="Times New Roman" w:cs="Times New Roman"/>
          <w:b/>
          <w:i/>
          <w:sz w:val="24"/>
          <w:szCs w:val="24"/>
        </w:rPr>
        <w:t xml:space="preserve"> </w:t>
      </w:r>
      <w:r w:rsidRPr="00DC0BEB">
        <w:rPr>
          <w:rFonts w:ascii="Times New Roman" w:eastAsia="Times New Roman" w:hAnsi="Times New Roman" w:cs="Times New Roman"/>
          <w:sz w:val="24"/>
          <w:szCs w:val="24"/>
        </w:rPr>
        <w:t>– коэффициент Шика-Волвертона;</w:t>
      </w:r>
    </w:p>
    <w:p w14:paraId="171A112A"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t</w:t>
      </w:r>
      <w:r w:rsidRPr="00DC0BEB">
        <w:rPr>
          <w:rFonts w:ascii="Times New Roman" w:eastAsia="Times New Roman" w:hAnsi="Times New Roman" w:cs="Times New Roman"/>
          <w:b/>
          <w:i/>
          <w:sz w:val="24"/>
          <w:szCs w:val="24"/>
          <w:vertAlign w:val="subscript"/>
        </w:rPr>
        <w:t>i</w:t>
      </w:r>
      <w:r w:rsidRPr="00DC0BEB">
        <w:rPr>
          <w:rFonts w:ascii="Times New Roman" w:eastAsia="Times New Roman" w:hAnsi="Times New Roman" w:cs="Times New Roman"/>
          <w:b/>
          <w:i/>
          <w:sz w:val="24"/>
          <w:szCs w:val="24"/>
        </w:rPr>
        <w:t xml:space="preserve"> </w:t>
      </w:r>
      <w:r w:rsidRPr="00DC0BEB">
        <w:rPr>
          <w:rFonts w:ascii="Times New Roman" w:eastAsia="Times New Roman" w:hAnsi="Times New Roman" w:cs="Times New Roman"/>
          <w:sz w:val="24"/>
          <w:szCs w:val="24"/>
        </w:rPr>
        <w:t>– интервал времени между (</w:t>
      </w:r>
      <w:r w:rsidRPr="00DC0BEB">
        <w:rPr>
          <w:rFonts w:ascii="Times New Roman" w:eastAsia="Times New Roman" w:hAnsi="Times New Roman" w:cs="Times New Roman"/>
          <w:b/>
          <w:i/>
          <w:sz w:val="24"/>
          <w:szCs w:val="24"/>
        </w:rPr>
        <w:t>i-1)</w:t>
      </w:r>
      <w:r w:rsidRPr="00DC0BEB">
        <w:rPr>
          <w:rFonts w:ascii="Times New Roman" w:eastAsia="Times New Roman" w:hAnsi="Times New Roman" w:cs="Times New Roman"/>
          <w:sz w:val="24"/>
          <w:szCs w:val="24"/>
        </w:rPr>
        <w:t xml:space="preserve">-й и </w:t>
      </w:r>
      <w:r w:rsidRPr="00DC0BEB">
        <w:rPr>
          <w:rFonts w:ascii="Times New Roman" w:eastAsia="Times New Roman" w:hAnsi="Times New Roman" w:cs="Times New Roman"/>
          <w:b/>
          <w:i/>
          <w:sz w:val="24"/>
          <w:szCs w:val="24"/>
        </w:rPr>
        <w:t>i</w:t>
      </w:r>
      <w:r w:rsidRPr="00DC0BEB">
        <w:rPr>
          <w:rFonts w:ascii="Times New Roman" w:eastAsia="Times New Roman" w:hAnsi="Times New Roman" w:cs="Times New Roman"/>
          <w:sz w:val="24"/>
          <w:szCs w:val="24"/>
        </w:rPr>
        <w:t>-й обнаруженными ошибками;</w:t>
      </w:r>
    </w:p>
    <w:p w14:paraId="5E114522" w14:textId="2BADC1BA"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i</w:t>
      </w:r>
      <w:r w:rsidRPr="00DC0BEB">
        <w:rPr>
          <w:rFonts w:ascii="Times New Roman" w:eastAsia="Times New Roman" w:hAnsi="Times New Roman" w:cs="Times New Roman"/>
          <w:i/>
          <w:sz w:val="24"/>
          <w:szCs w:val="24"/>
        </w:rPr>
        <w:t xml:space="preserve"> – </w:t>
      </w:r>
      <w:r w:rsidRPr="00DC0BEB">
        <w:rPr>
          <w:rFonts w:ascii="Times New Roman" w:eastAsia="Times New Roman" w:hAnsi="Times New Roman" w:cs="Times New Roman"/>
          <w:sz w:val="24"/>
          <w:szCs w:val="24"/>
        </w:rPr>
        <w:t xml:space="preserve">число </w:t>
      </w:r>
      <w:del w:id="80" w:author="Вадим Стубеда" w:date="2020-03-19T00:44:00Z">
        <w:r w:rsidRPr="00DC0BEB" w:rsidDel="00BC5515">
          <w:rPr>
            <w:rFonts w:ascii="Times New Roman" w:eastAsia="Times New Roman" w:hAnsi="Times New Roman" w:cs="Times New Roman"/>
            <w:sz w:val="24"/>
            <w:szCs w:val="24"/>
          </w:rPr>
          <w:delText>ошибок</w:delText>
        </w:r>
      </w:del>
      <w:ins w:id="81" w:author="Вадим Стубеда" w:date="2020-03-19T00:44:00Z">
        <w:r w:rsidR="00BC5515" w:rsidRPr="00DC0BEB">
          <w:rPr>
            <w:rFonts w:ascii="Times New Roman" w:eastAsia="Times New Roman" w:hAnsi="Times New Roman" w:cs="Times New Roman"/>
            <w:sz w:val="24"/>
            <w:szCs w:val="24"/>
          </w:rPr>
          <w:t>ошибок,</w:t>
        </w:r>
      </w:ins>
      <w:r w:rsidRPr="00DC0BEB">
        <w:rPr>
          <w:rFonts w:ascii="Times New Roman" w:eastAsia="Times New Roman" w:hAnsi="Times New Roman" w:cs="Times New Roman"/>
          <w:sz w:val="24"/>
          <w:szCs w:val="24"/>
        </w:rPr>
        <w:t xml:space="preserve"> обнаруженных к моменту отладки </w:t>
      </w:r>
      <w:r w:rsidRPr="00DC0BEB">
        <w:rPr>
          <w:rFonts w:ascii="Times New Roman" w:eastAsia="Times New Roman" w:hAnsi="Times New Roman" w:cs="Times New Roman"/>
          <w:b/>
          <w:i/>
          <w:sz w:val="24"/>
          <w:szCs w:val="24"/>
        </w:rPr>
        <w:t>t</w:t>
      </w:r>
      <w:r w:rsidRPr="00DC0BEB">
        <w:rPr>
          <w:rFonts w:ascii="Times New Roman" w:eastAsia="Times New Roman" w:hAnsi="Times New Roman" w:cs="Times New Roman"/>
          <w:b/>
          <w:i/>
          <w:sz w:val="24"/>
          <w:szCs w:val="24"/>
          <w:vertAlign w:val="subscript"/>
        </w:rPr>
        <w:t>i</w:t>
      </w:r>
      <w:r w:rsidRPr="00DC0BEB">
        <w:rPr>
          <w:rFonts w:ascii="Times New Roman" w:eastAsia="Times New Roman" w:hAnsi="Times New Roman" w:cs="Times New Roman"/>
          <w:sz w:val="24"/>
          <w:szCs w:val="24"/>
        </w:rPr>
        <w:t>.</w:t>
      </w:r>
    </w:p>
    <w:p w14:paraId="57961120"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Для вероятности безотказной работы имеем следующее выражение:</w:t>
      </w:r>
    </w:p>
    <w:p w14:paraId="331BE86B"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52652071" wp14:editId="65892B0F">
            <wp:extent cx="2152030" cy="442314"/>
            <wp:effectExtent l="0" t="0" r="635"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2223453" cy="456994"/>
                    </a:xfrm>
                    <a:prstGeom prst="rect">
                      <a:avLst/>
                    </a:prstGeom>
                    <a:ln/>
                  </pic:spPr>
                </pic:pic>
              </a:graphicData>
            </a:graphic>
          </wp:inline>
        </w:drawing>
      </w:r>
    </w:p>
    <w:p w14:paraId="50B02B02"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Функция плотности будет иметь вид:</w:t>
      </w:r>
    </w:p>
    <w:p w14:paraId="116ED946"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1E5FDA58" wp14:editId="29DA7989">
            <wp:extent cx="2492272" cy="846352"/>
            <wp:effectExtent l="0" t="0" r="381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2508107" cy="851729"/>
                    </a:xfrm>
                    <a:prstGeom prst="rect">
                      <a:avLst/>
                    </a:prstGeom>
                    <a:ln/>
                  </pic:spPr>
                </pic:pic>
              </a:graphicData>
            </a:graphic>
          </wp:inline>
        </w:drawing>
      </w:r>
    </w:p>
    <w:p w14:paraId="542F81F7"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Оценка характеристик модели Шика-Волвертона </w:t>
      </w:r>
      <w:r w:rsidRPr="00DC0BEB">
        <w:rPr>
          <w:rFonts w:ascii="Times New Roman" w:eastAsia="Times New Roman" w:hAnsi="Times New Roman" w:cs="Times New Roman"/>
          <w:b/>
          <w:i/>
          <w:sz w:val="24"/>
          <w:szCs w:val="24"/>
        </w:rPr>
        <w:t>E</w:t>
      </w:r>
      <w:r w:rsidRPr="00DC0BEB">
        <w:rPr>
          <w:rFonts w:ascii="Times New Roman" w:eastAsia="Times New Roman" w:hAnsi="Times New Roman" w:cs="Times New Roman"/>
          <w:b/>
          <w:i/>
          <w:sz w:val="24"/>
          <w:szCs w:val="24"/>
          <w:vertAlign w:val="subscript"/>
        </w:rPr>
        <w:t>0</w:t>
      </w:r>
      <w:r w:rsidRPr="00DC0BEB">
        <w:rPr>
          <w:rFonts w:ascii="Times New Roman" w:eastAsia="Times New Roman" w:hAnsi="Times New Roman" w:cs="Times New Roman"/>
          <w:sz w:val="24"/>
          <w:szCs w:val="24"/>
        </w:rPr>
        <w:t xml:space="preserve"> и </w:t>
      </w:r>
      <w:r w:rsidRPr="00DC0BEB">
        <w:rPr>
          <w:rFonts w:ascii="Times New Roman" w:eastAsia="Times New Roman" w:hAnsi="Times New Roman" w:cs="Times New Roman"/>
          <w:b/>
          <w:i/>
          <w:sz w:val="24"/>
          <w:szCs w:val="24"/>
        </w:rPr>
        <w:t>K</w:t>
      </w:r>
      <w:r w:rsidRPr="00DC0BEB">
        <w:rPr>
          <w:rFonts w:ascii="Times New Roman" w:eastAsia="Times New Roman" w:hAnsi="Times New Roman" w:cs="Times New Roman"/>
          <w:b/>
          <w:i/>
          <w:sz w:val="24"/>
          <w:szCs w:val="24"/>
          <w:vertAlign w:val="subscript"/>
        </w:rPr>
        <w:t xml:space="preserve">sw </w:t>
      </w:r>
      <w:r w:rsidRPr="00DC0BEB">
        <w:rPr>
          <w:rFonts w:ascii="Times New Roman" w:eastAsia="Times New Roman" w:hAnsi="Times New Roman" w:cs="Times New Roman"/>
          <w:sz w:val="24"/>
          <w:szCs w:val="24"/>
        </w:rPr>
        <w:t>осуществляется</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sz w:val="24"/>
          <w:szCs w:val="24"/>
        </w:rPr>
        <w:t>при помощи метода максимального правдоподобия.</w:t>
      </w:r>
    </w:p>
    <w:p w14:paraId="7CF87C7F"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b/>
          <w:i/>
          <w:sz w:val="24"/>
          <w:szCs w:val="24"/>
        </w:rPr>
      </w:pPr>
      <w:r w:rsidRPr="00DC0BEB">
        <w:rPr>
          <w:rFonts w:ascii="Times New Roman" w:eastAsia="Times New Roman" w:hAnsi="Times New Roman" w:cs="Times New Roman"/>
          <w:b/>
          <w:i/>
          <w:sz w:val="24"/>
          <w:szCs w:val="24"/>
        </w:rPr>
        <w:t>Рассмотренные модели Джелинского-Моранды, Шика-Волвертона можно использовать как на этапе тестирования и отладки, так и на этапе эксплуатации.</w:t>
      </w:r>
    </w:p>
    <w:p w14:paraId="63CD0966" w14:textId="6A6AFE79"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82" w:name="_Toc35467809"/>
      <w:r w:rsidRPr="00DC0BEB">
        <w:rPr>
          <w:rFonts w:ascii="Times New Roman" w:hAnsi="Times New Roman" w:cs="Times New Roman"/>
          <w:b/>
          <w:color w:val="000000"/>
          <w:sz w:val="24"/>
          <w:szCs w:val="24"/>
        </w:rPr>
        <w:t>Геометрическая модель надежности ПО. Определение характеристик модели с помощью метода максимального правдоподобия.</w:t>
      </w:r>
      <w:bookmarkEnd w:id="82"/>
    </w:p>
    <w:p w14:paraId="15A13C05" w14:textId="5BF0FCEC"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Основные </w:t>
      </w:r>
      <w:r w:rsidRPr="0067793E">
        <w:rPr>
          <w:rFonts w:ascii="Times New Roman" w:eastAsia="Times New Roman" w:hAnsi="Times New Roman" w:cs="Times New Roman"/>
          <w:b/>
          <w:i/>
          <w:sz w:val="24"/>
          <w:szCs w:val="24"/>
        </w:rPr>
        <w:t>исходные предпосылки</w:t>
      </w:r>
      <w:r w:rsidRPr="00DC0BEB">
        <w:rPr>
          <w:rFonts w:ascii="Times New Roman" w:eastAsia="Times New Roman" w:hAnsi="Times New Roman" w:cs="Times New Roman"/>
          <w:sz w:val="24"/>
          <w:szCs w:val="24"/>
        </w:rPr>
        <w:t xml:space="preserve"> для этой модели следующие:</w:t>
      </w:r>
    </w:p>
    <w:p w14:paraId="65884596" w14:textId="19E2383E" w:rsidR="007851B7" w:rsidRPr="0067793E" w:rsidRDefault="0067793E" w:rsidP="00FE6139">
      <w:pPr>
        <w:pStyle w:val="af9"/>
        <w:numPr>
          <w:ilvl w:val="0"/>
          <w:numId w:val="26"/>
        </w:numPr>
        <w:tabs>
          <w:tab w:val="left" w:pos="709"/>
          <w:tab w:val="right" w:leader="dot" w:pos="11482"/>
        </w:tabs>
        <w:jc w:val="both"/>
        <w:rPr>
          <w:rFonts w:ascii="Times New Roman" w:eastAsia="Times New Roman" w:hAnsi="Times New Roman" w:cs="Times New Roman"/>
          <w:sz w:val="24"/>
          <w:szCs w:val="24"/>
        </w:rPr>
      </w:pPr>
      <w:r w:rsidRPr="0067793E">
        <w:rPr>
          <w:rFonts w:ascii="Times New Roman" w:eastAsia="Times New Roman" w:hAnsi="Times New Roman" w:cs="Times New Roman"/>
          <w:sz w:val="24"/>
          <w:szCs w:val="24"/>
          <w:lang w:val="ru-RU"/>
        </w:rPr>
        <w:t>О</w:t>
      </w:r>
      <w:r w:rsidR="008F52D0" w:rsidRPr="0067793E">
        <w:rPr>
          <w:rFonts w:ascii="Times New Roman" w:eastAsia="Times New Roman" w:hAnsi="Times New Roman" w:cs="Times New Roman"/>
          <w:sz w:val="24"/>
          <w:szCs w:val="24"/>
        </w:rPr>
        <w:t>бщее число ошибок неограниченно;</w:t>
      </w:r>
    </w:p>
    <w:p w14:paraId="37E2670E" w14:textId="5343F4B7" w:rsidR="007851B7" w:rsidRPr="0067793E" w:rsidRDefault="0067793E" w:rsidP="00FE6139">
      <w:pPr>
        <w:pStyle w:val="af9"/>
        <w:numPr>
          <w:ilvl w:val="0"/>
          <w:numId w:val="26"/>
        </w:numPr>
        <w:tabs>
          <w:tab w:val="left" w:pos="709"/>
          <w:tab w:val="right" w:leader="dot" w:pos="11482"/>
        </w:tabs>
        <w:jc w:val="both"/>
        <w:rPr>
          <w:rFonts w:ascii="Times New Roman" w:eastAsia="Times New Roman" w:hAnsi="Times New Roman" w:cs="Times New Roman"/>
          <w:sz w:val="24"/>
          <w:szCs w:val="24"/>
        </w:rPr>
      </w:pPr>
      <w:r w:rsidRPr="0067793E">
        <w:rPr>
          <w:rFonts w:ascii="Times New Roman" w:eastAsia="Times New Roman" w:hAnsi="Times New Roman" w:cs="Times New Roman"/>
          <w:sz w:val="24"/>
          <w:szCs w:val="24"/>
          <w:lang w:val="ru-RU"/>
        </w:rPr>
        <w:t>О</w:t>
      </w:r>
      <w:r w:rsidR="008F52D0" w:rsidRPr="0067793E">
        <w:rPr>
          <w:rFonts w:ascii="Times New Roman" w:eastAsia="Times New Roman" w:hAnsi="Times New Roman" w:cs="Times New Roman"/>
          <w:sz w:val="24"/>
          <w:szCs w:val="24"/>
        </w:rPr>
        <w:t>бнаружение ошибок не равновероятно;</w:t>
      </w:r>
    </w:p>
    <w:p w14:paraId="03985C95" w14:textId="0BA2B1B2" w:rsidR="007851B7" w:rsidRPr="0067793E" w:rsidRDefault="0067793E" w:rsidP="00FE6139">
      <w:pPr>
        <w:pStyle w:val="af9"/>
        <w:numPr>
          <w:ilvl w:val="0"/>
          <w:numId w:val="26"/>
        </w:numPr>
        <w:tabs>
          <w:tab w:val="left" w:pos="709"/>
          <w:tab w:val="right" w:leader="dot" w:pos="11482"/>
        </w:tabs>
        <w:jc w:val="both"/>
        <w:rPr>
          <w:rFonts w:ascii="Times New Roman" w:eastAsia="Times New Roman" w:hAnsi="Times New Roman" w:cs="Times New Roman"/>
          <w:sz w:val="24"/>
          <w:szCs w:val="24"/>
        </w:rPr>
      </w:pPr>
      <w:r w:rsidRPr="0067793E">
        <w:rPr>
          <w:rFonts w:ascii="Times New Roman" w:eastAsia="Times New Roman" w:hAnsi="Times New Roman" w:cs="Times New Roman"/>
          <w:sz w:val="24"/>
          <w:szCs w:val="24"/>
          <w:lang w:val="ru-RU"/>
        </w:rPr>
        <w:t>О</w:t>
      </w:r>
      <w:r w:rsidR="008F52D0" w:rsidRPr="0067793E">
        <w:rPr>
          <w:rFonts w:ascii="Times New Roman" w:eastAsia="Times New Roman" w:hAnsi="Times New Roman" w:cs="Times New Roman"/>
          <w:sz w:val="24"/>
          <w:szCs w:val="24"/>
        </w:rPr>
        <w:t>бнаружение ошибок – процесс, независимый от ошибок;</w:t>
      </w:r>
    </w:p>
    <w:p w14:paraId="0724611A" w14:textId="7B87B561" w:rsidR="007851B7" w:rsidRPr="0067793E" w:rsidRDefault="008F52D0" w:rsidP="00FE6139">
      <w:pPr>
        <w:pStyle w:val="af9"/>
        <w:numPr>
          <w:ilvl w:val="0"/>
          <w:numId w:val="26"/>
        </w:numPr>
        <w:tabs>
          <w:tab w:val="left" w:pos="709"/>
          <w:tab w:val="right" w:leader="dot" w:pos="11482"/>
        </w:tabs>
        <w:jc w:val="both"/>
        <w:rPr>
          <w:rFonts w:ascii="Times New Roman" w:eastAsia="Times New Roman" w:hAnsi="Times New Roman" w:cs="Times New Roman"/>
          <w:sz w:val="24"/>
          <w:szCs w:val="24"/>
        </w:rPr>
      </w:pPr>
      <w:r w:rsidRPr="0067793E">
        <w:rPr>
          <w:rFonts w:ascii="Times New Roman" w:eastAsia="Times New Roman" w:hAnsi="Times New Roman" w:cs="Times New Roman"/>
          <w:sz w:val="24"/>
          <w:szCs w:val="24"/>
        </w:rPr>
        <w:t>ПО работает в условиях, близких к реальным;</w:t>
      </w:r>
    </w:p>
    <w:p w14:paraId="19ADD2ED" w14:textId="6F0B0A7C" w:rsidR="007851B7" w:rsidRPr="0067793E" w:rsidRDefault="0067793E" w:rsidP="00FE6139">
      <w:pPr>
        <w:pStyle w:val="af9"/>
        <w:numPr>
          <w:ilvl w:val="0"/>
          <w:numId w:val="26"/>
        </w:numPr>
        <w:tabs>
          <w:tab w:val="left" w:pos="709"/>
          <w:tab w:val="right" w:leader="dot" w:pos="11482"/>
        </w:tabs>
        <w:jc w:val="both"/>
        <w:rPr>
          <w:rFonts w:ascii="Times New Roman" w:eastAsia="Times New Roman" w:hAnsi="Times New Roman" w:cs="Times New Roman"/>
          <w:sz w:val="24"/>
          <w:szCs w:val="24"/>
        </w:rPr>
      </w:pPr>
      <w:r w:rsidRPr="0067793E">
        <w:rPr>
          <w:rFonts w:ascii="Times New Roman" w:eastAsia="Times New Roman" w:hAnsi="Times New Roman" w:cs="Times New Roman"/>
          <w:sz w:val="24"/>
          <w:szCs w:val="24"/>
          <w:lang w:val="ru-RU"/>
        </w:rPr>
        <w:t>И</w:t>
      </w:r>
      <w:r w:rsidR="008F52D0" w:rsidRPr="0067793E">
        <w:rPr>
          <w:rFonts w:ascii="Times New Roman" w:eastAsia="Times New Roman" w:hAnsi="Times New Roman" w:cs="Times New Roman"/>
          <w:sz w:val="24"/>
          <w:szCs w:val="24"/>
        </w:rPr>
        <w:t xml:space="preserve">нтенсивность обнаружения ошибок образует </w:t>
      </w:r>
      <w:r w:rsidRPr="0067793E">
        <w:rPr>
          <w:rFonts w:ascii="Times New Roman" w:eastAsia="Times New Roman" w:hAnsi="Times New Roman" w:cs="Times New Roman"/>
          <w:sz w:val="24"/>
          <w:szCs w:val="24"/>
        </w:rPr>
        <w:t>геометрическую прогрессию,</w:t>
      </w:r>
      <w:r w:rsidR="008F52D0" w:rsidRPr="0067793E">
        <w:rPr>
          <w:rFonts w:ascii="Times New Roman" w:eastAsia="Times New Roman" w:hAnsi="Times New Roman" w:cs="Times New Roman"/>
          <w:sz w:val="24"/>
          <w:szCs w:val="24"/>
        </w:rPr>
        <w:t xml:space="preserve"> и она в интервале между появлениями ошибок постоянна.</w:t>
      </w:r>
    </w:p>
    <w:p w14:paraId="3C819594"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Интенсивность отказов имеет следующий вид:</w:t>
      </w:r>
    </w:p>
    <w:p w14:paraId="5254338B"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14EF590B" wp14:editId="3D37BDE8">
            <wp:extent cx="971550" cy="3810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srcRect/>
                    <a:stretch>
                      <a:fillRect/>
                    </a:stretch>
                  </pic:blipFill>
                  <pic:spPr>
                    <a:xfrm>
                      <a:off x="0" y="0"/>
                      <a:ext cx="971550" cy="381000"/>
                    </a:xfrm>
                    <a:prstGeom prst="rect">
                      <a:avLst/>
                    </a:prstGeom>
                    <a:ln/>
                  </pic:spPr>
                </pic:pic>
              </a:graphicData>
            </a:graphic>
          </wp:inline>
        </w:drawing>
      </w:r>
    </w:p>
    <w:p w14:paraId="6C2BFCC9" w14:textId="06B5D13D" w:rsidR="007851B7" w:rsidRPr="00DC0BEB" w:rsidRDefault="0067793E" w:rsidP="0067793E">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где:</w:t>
      </w:r>
      <w:r w:rsidR="008F52D0" w:rsidRPr="00DC0BEB">
        <w:rPr>
          <w:rFonts w:ascii="Times New Roman" w:eastAsia="Times New Roman" w:hAnsi="Times New Roman" w:cs="Times New Roman"/>
          <w:sz w:val="24"/>
          <w:szCs w:val="24"/>
        </w:rPr>
        <w:t xml:space="preserve"> </w:t>
      </w:r>
      <w:r w:rsidR="008F52D0" w:rsidRPr="00DC0BEB">
        <w:rPr>
          <w:rFonts w:ascii="Times New Roman" w:eastAsia="Times New Roman" w:hAnsi="Times New Roman" w:cs="Times New Roman"/>
          <w:b/>
          <w:i/>
          <w:sz w:val="24"/>
          <w:szCs w:val="24"/>
        </w:rPr>
        <w:t>λ</w:t>
      </w:r>
      <w:r w:rsidR="008F52D0" w:rsidRPr="00DC0BEB">
        <w:rPr>
          <w:rFonts w:ascii="Times New Roman" w:eastAsia="Times New Roman" w:hAnsi="Times New Roman" w:cs="Times New Roman"/>
          <w:sz w:val="24"/>
          <w:szCs w:val="24"/>
        </w:rPr>
        <w:t xml:space="preserve"> </w:t>
      </w:r>
      <w:r w:rsidR="008F52D0" w:rsidRPr="00DC0BEB">
        <w:rPr>
          <w:rFonts w:ascii="Times New Roman" w:eastAsia="Times New Roman" w:hAnsi="Times New Roman" w:cs="Times New Roman"/>
          <w:b/>
          <w:i/>
          <w:sz w:val="24"/>
          <w:szCs w:val="24"/>
        </w:rPr>
        <w:t>(0) = D</w:t>
      </w:r>
      <w:r w:rsidR="008F52D0" w:rsidRPr="00DC0BEB">
        <w:rPr>
          <w:rFonts w:ascii="Times New Roman" w:eastAsia="Times New Roman" w:hAnsi="Times New Roman" w:cs="Times New Roman"/>
          <w:sz w:val="24"/>
          <w:szCs w:val="24"/>
        </w:rPr>
        <w:t xml:space="preserve"> – исходное значение интенсивности отказов;</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b/>
          <w:i/>
          <w:sz w:val="24"/>
          <w:szCs w:val="24"/>
        </w:rPr>
        <w:t>K</w:t>
      </w:r>
      <w:r w:rsidR="008F52D0" w:rsidRPr="00DC0BEB">
        <w:rPr>
          <w:rFonts w:ascii="Times New Roman" w:eastAsia="Times New Roman" w:hAnsi="Times New Roman" w:cs="Times New Roman"/>
          <w:sz w:val="24"/>
          <w:szCs w:val="24"/>
        </w:rPr>
        <w:t xml:space="preserve"> – константа пропорциональности </w:t>
      </w:r>
      <w:r w:rsidR="008F52D0" w:rsidRPr="00DC0BEB">
        <w:rPr>
          <w:rFonts w:ascii="Times New Roman" w:eastAsia="Times New Roman" w:hAnsi="Times New Roman" w:cs="Times New Roman"/>
          <w:b/>
          <w:i/>
          <w:sz w:val="24"/>
          <w:szCs w:val="24"/>
        </w:rPr>
        <w:t>0 &lt; K &lt; 1;</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b/>
          <w:i/>
          <w:sz w:val="24"/>
          <w:szCs w:val="24"/>
        </w:rPr>
        <w:t>t</w:t>
      </w:r>
      <w:r w:rsidR="008F52D0" w:rsidRPr="00DC0BEB">
        <w:rPr>
          <w:rFonts w:ascii="Times New Roman" w:eastAsia="Times New Roman" w:hAnsi="Times New Roman" w:cs="Times New Roman"/>
          <w:b/>
          <w:i/>
          <w:sz w:val="24"/>
          <w:szCs w:val="24"/>
          <w:vertAlign w:val="subscript"/>
        </w:rPr>
        <w:t>i</w:t>
      </w:r>
      <w:r w:rsidR="008F52D0" w:rsidRPr="00DC0BEB">
        <w:rPr>
          <w:rFonts w:ascii="Times New Roman" w:eastAsia="Times New Roman" w:hAnsi="Times New Roman" w:cs="Times New Roman"/>
          <w:sz w:val="24"/>
          <w:szCs w:val="24"/>
        </w:rPr>
        <w:t xml:space="preserve"> – время между появлениями (</w:t>
      </w:r>
      <w:r w:rsidR="008F52D0" w:rsidRPr="00DC0BEB">
        <w:rPr>
          <w:rFonts w:ascii="Times New Roman" w:eastAsia="Times New Roman" w:hAnsi="Times New Roman" w:cs="Times New Roman"/>
          <w:b/>
          <w:i/>
          <w:sz w:val="24"/>
          <w:szCs w:val="24"/>
        </w:rPr>
        <w:t>i – 1</w:t>
      </w:r>
      <w:r w:rsidR="008F52D0" w:rsidRPr="00DC0BEB">
        <w:rPr>
          <w:rFonts w:ascii="Times New Roman" w:eastAsia="Times New Roman" w:hAnsi="Times New Roman" w:cs="Times New Roman"/>
          <w:sz w:val="24"/>
          <w:szCs w:val="24"/>
        </w:rPr>
        <w:t xml:space="preserve">)-ой и </w:t>
      </w:r>
      <w:r w:rsidR="008F52D0" w:rsidRPr="00DC0BEB">
        <w:rPr>
          <w:rFonts w:ascii="Times New Roman" w:eastAsia="Times New Roman" w:hAnsi="Times New Roman" w:cs="Times New Roman"/>
          <w:b/>
          <w:i/>
          <w:sz w:val="24"/>
          <w:szCs w:val="24"/>
        </w:rPr>
        <w:t>i</w:t>
      </w:r>
      <w:r w:rsidR="008F52D0" w:rsidRPr="00DC0BEB">
        <w:rPr>
          <w:rFonts w:ascii="Times New Roman" w:eastAsia="Times New Roman" w:hAnsi="Times New Roman" w:cs="Times New Roman"/>
          <w:sz w:val="24"/>
          <w:szCs w:val="24"/>
        </w:rPr>
        <w:t>-ой обнаруженных ошибок.</w:t>
      </w:r>
    </w:p>
    <w:p w14:paraId="6E8DA78C" w14:textId="01E8EE9E"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83" w:name="_Toc35467810"/>
      <w:r w:rsidRPr="00DC0BEB">
        <w:rPr>
          <w:rFonts w:ascii="Times New Roman" w:hAnsi="Times New Roman" w:cs="Times New Roman"/>
          <w:b/>
          <w:color w:val="000000"/>
          <w:sz w:val="24"/>
          <w:szCs w:val="24"/>
        </w:rPr>
        <w:t>Модель Миллса.</w:t>
      </w:r>
      <w:bookmarkEnd w:id="83"/>
    </w:p>
    <w:p w14:paraId="0361B870" w14:textId="77777777" w:rsidR="00C734F2" w:rsidRPr="00C734F2" w:rsidRDefault="008F52D0" w:rsidP="00DC0BEB">
      <w:pPr>
        <w:tabs>
          <w:tab w:val="left" w:pos="709"/>
          <w:tab w:val="right" w:leader="dot" w:pos="11482"/>
        </w:tabs>
        <w:ind w:left="142"/>
        <w:jc w:val="both"/>
        <w:rPr>
          <w:rFonts w:ascii="Times New Roman" w:eastAsia="Times New Roman" w:hAnsi="Times New Roman" w:cs="Times New Roman"/>
          <w:b/>
          <w:color w:val="252525"/>
          <w:sz w:val="16"/>
          <w:szCs w:val="24"/>
          <w:shd w:val="clear" w:color="auto" w:fill="F9F9F9"/>
        </w:rPr>
      </w:pPr>
      <w:r w:rsidRPr="00C734F2">
        <w:rPr>
          <w:rFonts w:ascii="Times New Roman" w:eastAsia="Times New Roman" w:hAnsi="Times New Roman" w:cs="Times New Roman"/>
          <w:sz w:val="16"/>
          <w:szCs w:val="24"/>
        </w:rPr>
        <w:t xml:space="preserve">В модели не делается никаких предположений о поведении интенсивности отказов </w:t>
      </w:r>
      <w:r w:rsidRPr="00C734F2">
        <w:rPr>
          <w:rFonts w:ascii="Times New Roman" w:eastAsia="Times New Roman" w:hAnsi="Times New Roman" w:cs="Times New Roman"/>
          <w:b/>
          <w:color w:val="252525"/>
          <w:sz w:val="16"/>
          <w:szCs w:val="24"/>
        </w:rPr>
        <w:t>λ(t).</w:t>
      </w:r>
    </w:p>
    <w:p w14:paraId="4B61A1DE" w14:textId="511E1419" w:rsidR="007851B7" w:rsidRPr="00C734F2" w:rsidRDefault="008F52D0" w:rsidP="00C734F2">
      <w:pPr>
        <w:tabs>
          <w:tab w:val="left" w:pos="709"/>
          <w:tab w:val="right" w:leader="dot" w:pos="11482"/>
        </w:tabs>
        <w:ind w:left="142"/>
        <w:jc w:val="both"/>
        <w:rPr>
          <w:rFonts w:ascii="Times New Roman" w:eastAsia="Times New Roman" w:hAnsi="Times New Roman" w:cs="Times New Roman"/>
          <w:color w:val="252525"/>
          <w:sz w:val="16"/>
          <w:szCs w:val="24"/>
        </w:rPr>
      </w:pPr>
      <w:r w:rsidRPr="00C734F2">
        <w:rPr>
          <w:rFonts w:ascii="Times New Roman" w:eastAsia="Times New Roman" w:hAnsi="Times New Roman" w:cs="Times New Roman"/>
          <w:color w:val="252525"/>
          <w:sz w:val="16"/>
          <w:szCs w:val="24"/>
        </w:rPr>
        <w:t>Модель строитс</w:t>
      </w:r>
      <w:r w:rsidR="00C734F2" w:rsidRPr="00C734F2">
        <w:rPr>
          <w:rFonts w:ascii="Times New Roman" w:eastAsia="Times New Roman" w:hAnsi="Times New Roman" w:cs="Times New Roman"/>
          <w:color w:val="252525"/>
          <w:sz w:val="16"/>
          <w:szCs w:val="24"/>
        </w:rPr>
        <w:t>я на статистическом фундаменте.</w:t>
      </w:r>
    </w:p>
    <w:p w14:paraId="4F00450A"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color w:val="252525"/>
          <w:sz w:val="24"/>
          <w:szCs w:val="24"/>
        </w:rPr>
      </w:pPr>
      <w:r w:rsidRPr="00DC0BEB">
        <w:rPr>
          <w:rFonts w:ascii="Times New Roman" w:eastAsia="Times New Roman" w:hAnsi="Times New Roman" w:cs="Times New Roman"/>
          <w:noProof/>
          <w:color w:val="252525"/>
          <w:sz w:val="24"/>
          <w:szCs w:val="24"/>
          <w:lang w:val="ru-RU"/>
        </w:rPr>
        <w:drawing>
          <wp:inline distT="114300" distB="114300" distL="114300" distR="114300" wp14:anchorId="36013174" wp14:editId="66D30ED2">
            <wp:extent cx="1409700" cy="390525"/>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4"/>
                    <a:srcRect/>
                    <a:stretch>
                      <a:fillRect/>
                    </a:stretch>
                  </pic:blipFill>
                  <pic:spPr>
                    <a:xfrm>
                      <a:off x="0" y="0"/>
                      <a:ext cx="1409700" cy="390525"/>
                    </a:xfrm>
                    <a:prstGeom prst="rect">
                      <a:avLst/>
                    </a:prstGeom>
                    <a:ln/>
                  </pic:spPr>
                </pic:pic>
              </a:graphicData>
            </a:graphic>
          </wp:inline>
        </w:drawing>
      </w:r>
    </w:p>
    <w:p w14:paraId="58657A5B" w14:textId="77777777" w:rsidR="007851B7" w:rsidRPr="00C734F2" w:rsidRDefault="008F52D0" w:rsidP="00DC0BEB">
      <w:pPr>
        <w:tabs>
          <w:tab w:val="left" w:pos="709"/>
          <w:tab w:val="right" w:leader="dot" w:pos="11482"/>
        </w:tabs>
        <w:ind w:left="142"/>
        <w:jc w:val="both"/>
        <w:rPr>
          <w:rFonts w:ascii="Times New Roman" w:eastAsia="Times New Roman" w:hAnsi="Times New Roman" w:cs="Times New Roman"/>
          <w:color w:val="252525"/>
          <w:sz w:val="16"/>
          <w:szCs w:val="24"/>
        </w:rPr>
      </w:pPr>
      <w:r w:rsidRPr="00C734F2">
        <w:rPr>
          <w:rFonts w:ascii="Times New Roman" w:eastAsia="Times New Roman" w:hAnsi="Times New Roman" w:cs="Times New Roman"/>
          <w:color w:val="252525"/>
          <w:sz w:val="16"/>
          <w:szCs w:val="24"/>
        </w:rPr>
        <w:t>Например, если в программу внесено S = 20 ошибок и к некоторому моменту тестирования обнаружено n = 15 собственных и V = 5 внесенных ошибок, то оценка N = 20 * 15/5 = 60 ошибок.</w:t>
      </w:r>
    </w:p>
    <w:p w14:paraId="744442F2"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color w:val="252525"/>
          <w:sz w:val="24"/>
          <w:szCs w:val="24"/>
        </w:rPr>
      </w:pPr>
      <w:r w:rsidRPr="00DC0BEB">
        <w:rPr>
          <w:rFonts w:ascii="Times New Roman" w:eastAsia="Times New Roman" w:hAnsi="Times New Roman" w:cs="Times New Roman"/>
          <w:noProof/>
          <w:color w:val="252525"/>
          <w:sz w:val="24"/>
          <w:szCs w:val="24"/>
          <w:lang w:val="ru-RU"/>
        </w:rPr>
        <w:drawing>
          <wp:inline distT="114300" distB="114300" distL="114300" distR="114300" wp14:anchorId="49EC8CC5" wp14:editId="12E12C6C">
            <wp:extent cx="1533525" cy="466725"/>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5"/>
                    <a:srcRect/>
                    <a:stretch>
                      <a:fillRect/>
                    </a:stretch>
                  </pic:blipFill>
                  <pic:spPr>
                    <a:xfrm>
                      <a:off x="0" y="0"/>
                      <a:ext cx="1533525" cy="466725"/>
                    </a:xfrm>
                    <a:prstGeom prst="rect">
                      <a:avLst/>
                    </a:prstGeom>
                    <a:ln/>
                  </pic:spPr>
                </pic:pic>
              </a:graphicData>
            </a:graphic>
          </wp:inline>
        </w:drawing>
      </w:r>
    </w:p>
    <w:p w14:paraId="4BCFD7C1"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color w:val="252525"/>
          <w:sz w:val="24"/>
          <w:szCs w:val="24"/>
        </w:rPr>
      </w:pPr>
      <w:r w:rsidRPr="00DC0BEB">
        <w:rPr>
          <w:rFonts w:ascii="Times New Roman" w:eastAsia="Times New Roman" w:hAnsi="Times New Roman" w:cs="Times New Roman"/>
          <w:noProof/>
          <w:color w:val="252525"/>
          <w:sz w:val="24"/>
          <w:szCs w:val="24"/>
          <w:lang w:val="ru-RU"/>
        </w:rPr>
        <w:drawing>
          <wp:inline distT="114300" distB="114300" distL="114300" distR="114300" wp14:anchorId="0DC6765C" wp14:editId="11B76936">
            <wp:extent cx="2107463" cy="10775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6"/>
                    <a:srcRect/>
                    <a:stretch>
                      <a:fillRect/>
                    </a:stretch>
                  </pic:blipFill>
                  <pic:spPr>
                    <a:xfrm>
                      <a:off x="0" y="0"/>
                      <a:ext cx="2107463" cy="1077500"/>
                    </a:xfrm>
                    <a:prstGeom prst="rect">
                      <a:avLst/>
                    </a:prstGeom>
                    <a:ln/>
                  </pic:spPr>
                </pic:pic>
              </a:graphicData>
            </a:graphic>
          </wp:inline>
        </w:drawing>
      </w:r>
    </w:p>
    <w:p w14:paraId="7F94E0A6"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color w:val="252525"/>
          <w:sz w:val="24"/>
          <w:szCs w:val="24"/>
        </w:rPr>
      </w:pPr>
      <w:r w:rsidRPr="00DC0BEB">
        <w:rPr>
          <w:rFonts w:ascii="Times New Roman" w:eastAsia="Times New Roman" w:hAnsi="Times New Roman" w:cs="Times New Roman"/>
          <w:noProof/>
          <w:color w:val="252525"/>
          <w:sz w:val="24"/>
          <w:szCs w:val="24"/>
          <w:lang w:val="ru-RU"/>
        </w:rPr>
        <w:drawing>
          <wp:inline distT="114300" distB="114300" distL="114300" distR="114300" wp14:anchorId="444C0286" wp14:editId="3309BA94">
            <wp:extent cx="400050" cy="32385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400050" cy="323850"/>
                    </a:xfrm>
                    <a:prstGeom prst="rect">
                      <a:avLst/>
                    </a:prstGeom>
                    <a:ln/>
                  </pic:spPr>
                </pic:pic>
              </a:graphicData>
            </a:graphic>
          </wp:inline>
        </w:drawing>
      </w:r>
      <w:r w:rsidRPr="00DC0BEB">
        <w:rPr>
          <w:rFonts w:ascii="Times New Roman" w:eastAsia="Times New Roman" w:hAnsi="Times New Roman" w:cs="Times New Roman"/>
          <w:color w:val="252525"/>
          <w:sz w:val="24"/>
          <w:szCs w:val="24"/>
        </w:rPr>
        <w:t>число сочетаний из S по V-1;</w:t>
      </w:r>
    </w:p>
    <w:p w14:paraId="0E3AFBC1" w14:textId="52574434" w:rsidR="007851B7" w:rsidRPr="00DC0BEB" w:rsidRDefault="008F52D0" w:rsidP="00C734F2">
      <w:pPr>
        <w:tabs>
          <w:tab w:val="left" w:pos="709"/>
          <w:tab w:val="right" w:leader="dot" w:pos="11482"/>
        </w:tabs>
        <w:ind w:left="142"/>
        <w:jc w:val="both"/>
        <w:rPr>
          <w:rFonts w:ascii="Times New Roman" w:eastAsia="Times New Roman" w:hAnsi="Times New Roman" w:cs="Times New Roman"/>
          <w:color w:val="252525"/>
          <w:sz w:val="24"/>
          <w:szCs w:val="24"/>
        </w:rPr>
      </w:pPr>
      <w:r w:rsidRPr="00DC0BEB">
        <w:rPr>
          <w:rFonts w:ascii="Times New Roman" w:eastAsia="Times New Roman" w:hAnsi="Times New Roman" w:cs="Times New Roman"/>
          <w:noProof/>
          <w:color w:val="252525"/>
          <w:sz w:val="24"/>
          <w:szCs w:val="24"/>
          <w:lang w:val="ru-RU"/>
        </w:rPr>
        <w:drawing>
          <wp:inline distT="114300" distB="114300" distL="114300" distR="114300" wp14:anchorId="174788D3" wp14:editId="2E58BDF3">
            <wp:extent cx="552450" cy="2667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52450" cy="266700"/>
                    </a:xfrm>
                    <a:prstGeom prst="rect">
                      <a:avLst/>
                    </a:prstGeom>
                    <a:ln/>
                  </pic:spPr>
                </pic:pic>
              </a:graphicData>
            </a:graphic>
          </wp:inline>
        </w:drawing>
      </w:r>
      <w:r w:rsidRPr="00DC0BEB">
        <w:rPr>
          <w:rFonts w:ascii="Times New Roman" w:eastAsia="Times New Roman" w:hAnsi="Times New Roman" w:cs="Times New Roman"/>
          <w:color w:val="252525"/>
          <w:sz w:val="24"/>
          <w:szCs w:val="24"/>
        </w:rPr>
        <w:t xml:space="preserve"> число сочетаний из S+K+1 по K+V.</w:t>
      </w:r>
    </w:p>
    <w:p w14:paraId="07D8CE11"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1D7BEF11" wp14:editId="77139C97">
            <wp:extent cx="3372648" cy="982449"/>
            <wp:effectExtent l="0" t="0" r="0" b="8255"/>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3393495" cy="988522"/>
                    </a:xfrm>
                    <a:prstGeom prst="rect">
                      <a:avLst/>
                    </a:prstGeom>
                    <a:ln/>
                  </pic:spPr>
                </pic:pic>
              </a:graphicData>
            </a:graphic>
          </wp:inline>
        </w:drawing>
      </w:r>
    </w:p>
    <w:p w14:paraId="2366296F" w14:textId="77777777" w:rsidR="007851B7" w:rsidRPr="00C734F2" w:rsidRDefault="008F52D0" w:rsidP="00DC0BEB">
      <w:pPr>
        <w:tabs>
          <w:tab w:val="left" w:pos="709"/>
          <w:tab w:val="right" w:leader="dot" w:pos="11482"/>
        </w:tabs>
        <w:ind w:left="142"/>
        <w:jc w:val="both"/>
        <w:rPr>
          <w:rFonts w:ascii="Times New Roman" w:eastAsia="Times New Roman" w:hAnsi="Times New Roman" w:cs="Times New Roman"/>
          <w:color w:val="252525"/>
          <w:sz w:val="16"/>
          <w:szCs w:val="24"/>
        </w:rPr>
      </w:pPr>
      <w:r w:rsidRPr="00C734F2">
        <w:rPr>
          <w:rFonts w:ascii="Times New Roman" w:eastAsia="Times New Roman" w:hAnsi="Times New Roman" w:cs="Times New Roman"/>
          <w:color w:val="252525"/>
          <w:sz w:val="16"/>
          <w:szCs w:val="24"/>
        </w:rPr>
        <w:t>С вероятностью C=0,45 можно утверждать, что в программе нет ошибок (K=0).</w:t>
      </w:r>
    </w:p>
    <w:p w14:paraId="3CA8D0CE"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b/>
          <w:i/>
          <w:color w:val="252525"/>
          <w:sz w:val="24"/>
          <w:szCs w:val="24"/>
        </w:rPr>
      </w:pPr>
      <w:r w:rsidRPr="00DC0BEB">
        <w:rPr>
          <w:rFonts w:ascii="Times New Roman" w:eastAsia="Times New Roman" w:hAnsi="Times New Roman" w:cs="Times New Roman"/>
          <w:b/>
          <w:i/>
          <w:color w:val="252525"/>
          <w:sz w:val="24"/>
          <w:szCs w:val="24"/>
        </w:rPr>
        <w:t>Достоинства модели:</w:t>
      </w:r>
    </w:p>
    <w:p w14:paraId="335F4514" w14:textId="7B58B5A5" w:rsidR="007851B7" w:rsidRPr="00FF70AA" w:rsidRDefault="008F52D0" w:rsidP="00FE6139">
      <w:pPr>
        <w:pStyle w:val="af9"/>
        <w:numPr>
          <w:ilvl w:val="0"/>
          <w:numId w:val="27"/>
        </w:numPr>
        <w:tabs>
          <w:tab w:val="left" w:pos="709"/>
          <w:tab w:val="right" w:leader="dot" w:pos="11482"/>
        </w:tabs>
        <w:jc w:val="both"/>
        <w:rPr>
          <w:rFonts w:ascii="Times New Roman" w:eastAsia="Times New Roman" w:hAnsi="Times New Roman" w:cs="Times New Roman"/>
          <w:color w:val="252525"/>
          <w:sz w:val="24"/>
          <w:szCs w:val="24"/>
        </w:rPr>
      </w:pPr>
      <w:r w:rsidRPr="00FF70AA">
        <w:rPr>
          <w:rFonts w:ascii="Times New Roman" w:eastAsia="Times New Roman" w:hAnsi="Times New Roman" w:cs="Times New Roman"/>
          <w:color w:val="252525"/>
          <w:sz w:val="24"/>
          <w:szCs w:val="24"/>
        </w:rPr>
        <w:t>Модель Миллса одновременно математически проста и интуитивно понятна.</w:t>
      </w:r>
    </w:p>
    <w:p w14:paraId="68E9ECBA" w14:textId="153D64AB" w:rsidR="007851B7" w:rsidRPr="00FF70AA" w:rsidRDefault="008F52D0" w:rsidP="00FE6139">
      <w:pPr>
        <w:pStyle w:val="af9"/>
        <w:numPr>
          <w:ilvl w:val="0"/>
          <w:numId w:val="27"/>
        </w:numPr>
        <w:tabs>
          <w:tab w:val="left" w:pos="709"/>
          <w:tab w:val="right" w:leader="dot" w:pos="11482"/>
        </w:tabs>
        <w:jc w:val="both"/>
        <w:rPr>
          <w:rFonts w:ascii="Times New Roman" w:eastAsia="Times New Roman" w:hAnsi="Times New Roman" w:cs="Times New Roman"/>
          <w:color w:val="252525"/>
          <w:sz w:val="24"/>
          <w:szCs w:val="24"/>
        </w:rPr>
      </w:pPr>
      <w:r w:rsidRPr="00FF70AA">
        <w:rPr>
          <w:rFonts w:ascii="Times New Roman" w:eastAsia="Times New Roman" w:hAnsi="Times New Roman" w:cs="Times New Roman"/>
          <w:color w:val="252525"/>
          <w:sz w:val="24"/>
          <w:szCs w:val="24"/>
        </w:rPr>
        <w:t>Данная модель может оказывать положительное психологическое влияние на группу тестирования, т.к. при обнаружении не всех внесенных ошибок тестировщик уверен в том, что программа содержит еще ошибки и продолжает дальнейшее тестирование.</w:t>
      </w:r>
    </w:p>
    <w:p w14:paraId="1297F2B6" w14:textId="77777777" w:rsidR="00FF70AA" w:rsidRDefault="008F52D0" w:rsidP="00DC0BEB">
      <w:pPr>
        <w:tabs>
          <w:tab w:val="left" w:pos="709"/>
          <w:tab w:val="right" w:leader="dot" w:pos="11482"/>
        </w:tabs>
        <w:ind w:left="142"/>
        <w:jc w:val="both"/>
        <w:rPr>
          <w:rFonts w:ascii="Times New Roman" w:eastAsia="Times New Roman" w:hAnsi="Times New Roman" w:cs="Times New Roman"/>
          <w:b/>
          <w:i/>
          <w:color w:val="252525"/>
          <w:sz w:val="24"/>
          <w:szCs w:val="24"/>
        </w:rPr>
      </w:pPr>
      <w:r w:rsidRPr="00DC0BEB">
        <w:rPr>
          <w:rFonts w:ascii="Times New Roman" w:eastAsia="Times New Roman" w:hAnsi="Times New Roman" w:cs="Times New Roman"/>
          <w:b/>
          <w:i/>
          <w:color w:val="252525"/>
          <w:sz w:val="24"/>
          <w:szCs w:val="24"/>
        </w:rPr>
        <w:t>Н</w:t>
      </w:r>
      <w:r w:rsidR="00FF70AA">
        <w:rPr>
          <w:rFonts w:ascii="Times New Roman" w:eastAsia="Times New Roman" w:hAnsi="Times New Roman" w:cs="Times New Roman"/>
          <w:b/>
          <w:i/>
          <w:color w:val="252525"/>
          <w:sz w:val="24"/>
          <w:szCs w:val="24"/>
        </w:rPr>
        <w:t>едостаток модели:</w:t>
      </w:r>
    </w:p>
    <w:p w14:paraId="2C18C53F" w14:textId="3890F0C9" w:rsidR="007851B7" w:rsidRPr="00FF70AA" w:rsidRDefault="008F52D0" w:rsidP="00FE6139">
      <w:pPr>
        <w:pStyle w:val="af9"/>
        <w:numPr>
          <w:ilvl w:val="0"/>
          <w:numId w:val="28"/>
        </w:numPr>
        <w:tabs>
          <w:tab w:val="left" w:pos="709"/>
          <w:tab w:val="right" w:leader="dot" w:pos="11482"/>
        </w:tabs>
        <w:jc w:val="both"/>
        <w:rPr>
          <w:rFonts w:ascii="Times New Roman" w:eastAsia="Times New Roman" w:hAnsi="Times New Roman" w:cs="Times New Roman"/>
          <w:color w:val="252525"/>
          <w:sz w:val="24"/>
          <w:szCs w:val="24"/>
        </w:rPr>
      </w:pPr>
      <w:r w:rsidRPr="00FF70AA">
        <w:rPr>
          <w:rFonts w:ascii="Times New Roman" w:eastAsia="Times New Roman" w:hAnsi="Times New Roman" w:cs="Times New Roman"/>
          <w:color w:val="252525"/>
          <w:sz w:val="24"/>
          <w:szCs w:val="24"/>
        </w:rPr>
        <w:t>Процесс внесения ошибок является самым слабым местом модели, т.к. предполагается, что собственные и внесенные ошибки обнаруживаются с одинаковой вероятностью. Из этого следует, что внесенные ошибки должны быть типичными для данной программы. Но сложность состоит в том, что неизвестно, какой должна быть типичная ошибка, если тестирование проводит не тот, кто писал программу.</w:t>
      </w:r>
    </w:p>
    <w:p w14:paraId="4D53DD39" w14:textId="457AD32E"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84" w:name="_Toc35467811"/>
      <w:r w:rsidRPr="00DC0BEB">
        <w:rPr>
          <w:rFonts w:ascii="Times New Roman" w:hAnsi="Times New Roman" w:cs="Times New Roman"/>
          <w:b/>
          <w:color w:val="000000"/>
          <w:sz w:val="24"/>
          <w:szCs w:val="24"/>
        </w:rPr>
        <w:t>Модель надежности ПС в соответствии с ГОСТ 28195-99.</w:t>
      </w:r>
      <w:bookmarkEnd w:id="84"/>
    </w:p>
    <w:p w14:paraId="0FACC205" w14:textId="77777777" w:rsidR="00B12850" w:rsidRDefault="00B12850" w:rsidP="00B12850">
      <w:pPr>
        <w:tabs>
          <w:tab w:val="left" w:pos="709"/>
          <w:tab w:val="right" w:leader="dot" w:pos="11482"/>
        </w:tabs>
        <w:ind w:left="142"/>
        <w:rPr>
          <w:rFonts w:ascii="Times New Roman" w:eastAsia="Times New Roman" w:hAnsi="Times New Roman" w:cs="Times New Roman"/>
          <w:sz w:val="24"/>
          <w:szCs w:val="24"/>
          <w:lang w:val="ru-RU"/>
        </w:rPr>
      </w:pPr>
      <w:r w:rsidRPr="00B12850">
        <w:rPr>
          <w:rFonts w:ascii="Times New Roman" w:eastAsia="Times New Roman" w:hAnsi="Times New Roman" w:cs="Times New Roman"/>
          <w:b/>
          <w:i/>
          <w:sz w:val="24"/>
          <w:szCs w:val="24"/>
          <w:lang w:val="ru-RU"/>
        </w:rPr>
        <w:t>О</w:t>
      </w:r>
      <w:r>
        <w:rPr>
          <w:rFonts w:ascii="Times New Roman" w:eastAsia="Times New Roman" w:hAnsi="Times New Roman" w:cs="Times New Roman"/>
          <w:b/>
          <w:i/>
          <w:sz w:val="24"/>
          <w:szCs w:val="24"/>
        </w:rPr>
        <w:t>цен</w:t>
      </w:r>
      <w:r>
        <w:rPr>
          <w:rFonts w:ascii="Times New Roman" w:eastAsia="Times New Roman" w:hAnsi="Times New Roman" w:cs="Times New Roman"/>
          <w:b/>
          <w:i/>
          <w:sz w:val="24"/>
          <w:szCs w:val="24"/>
          <w:lang w:val="ru-RU"/>
        </w:rPr>
        <w:t>ка</w:t>
      </w:r>
      <w:r w:rsidR="008F52D0" w:rsidRPr="00DC0BEB">
        <w:rPr>
          <w:rFonts w:ascii="Times New Roman" w:eastAsia="Times New Roman" w:hAnsi="Times New Roman" w:cs="Times New Roman"/>
          <w:b/>
          <w:i/>
          <w:sz w:val="24"/>
          <w:szCs w:val="24"/>
        </w:rPr>
        <w:t xml:space="preserve"> качества</w:t>
      </w:r>
      <w:r w:rsidR="008F52D0" w:rsidRPr="00DC0BEB">
        <w:rPr>
          <w:rFonts w:ascii="Times New Roman" w:eastAsia="Times New Roman" w:hAnsi="Times New Roman" w:cs="Times New Roman"/>
          <w:sz w:val="24"/>
          <w:szCs w:val="24"/>
        </w:rPr>
        <w:t xml:space="preserve"> программного средства </w:t>
      </w:r>
      <w:r>
        <w:rPr>
          <w:rFonts w:ascii="Times New Roman" w:eastAsia="Times New Roman" w:hAnsi="Times New Roman" w:cs="Times New Roman"/>
          <w:sz w:val="24"/>
          <w:szCs w:val="24"/>
          <w:lang w:val="ru-RU"/>
        </w:rPr>
        <w:t>-</w:t>
      </w:r>
      <w:r w:rsidR="008F52D0" w:rsidRPr="00DC0BEB">
        <w:rPr>
          <w:rFonts w:ascii="Times New Roman" w:eastAsia="Times New Roman" w:hAnsi="Times New Roman" w:cs="Times New Roman"/>
          <w:sz w:val="24"/>
          <w:szCs w:val="24"/>
        </w:rPr>
        <w:t xml:space="preserve"> совокупность операций, включающих</w:t>
      </w:r>
      <w:r>
        <w:rPr>
          <w:rFonts w:ascii="Times New Roman" w:eastAsia="Times New Roman" w:hAnsi="Times New Roman" w:cs="Times New Roman"/>
          <w:sz w:val="24"/>
          <w:szCs w:val="24"/>
          <w:lang w:val="ru-RU"/>
        </w:rPr>
        <w:t>:</w:t>
      </w:r>
    </w:p>
    <w:p w14:paraId="561B49D9" w14:textId="2DA4F8F4" w:rsidR="00B12850" w:rsidRPr="00B12850" w:rsidRDefault="00B12850" w:rsidP="00FE6139">
      <w:pPr>
        <w:pStyle w:val="af9"/>
        <w:numPr>
          <w:ilvl w:val="0"/>
          <w:numId w:val="91"/>
        </w:numPr>
        <w:tabs>
          <w:tab w:val="left" w:pos="709"/>
          <w:tab w:val="right" w:leader="dot" w:pos="11482"/>
        </w:tabs>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В</w:t>
      </w:r>
      <w:r w:rsidR="008F52D0" w:rsidRPr="00B12850">
        <w:rPr>
          <w:rFonts w:ascii="Times New Roman" w:eastAsia="Times New Roman" w:hAnsi="Times New Roman" w:cs="Times New Roman"/>
          <w:sz w:val="24"/>
          <w:szCs w:val="24"/>
        </w:rPr>
        <w:t>ыбор номенклатуры показателей качества оце</w:t>
      </w:r>
      <w:r w:rsidRPr="00B12850">
        <w:rPr>
          <w:rFonts w:ascii="Times New Roman" w:eastAsia="Times New Roman" w:hAnsi="Times New Roman" w:cs="Times New Roman"/>
          <w:sz w:val="24"/>
          <w:szCs w:val="24"/>
        </w:rPr>
        <w:t>ниваемого программного средства</w:t>
      </w:r>
      <w:r w:rsidRPr="00B12850">
        <w:rPr>
          <w:rFonts w:ascii="Times New Roman" w:eastAsia="Times New Roman" w:hAnsi="Times New Roman" w:cs="Times New Roman"/>
          <w:sz w:val="24"/>
          <w:szCs w:val="24"/>
          <w:lang w:val="ru-RU"/>
        </w:rPr>
        <w:t>;</w:t>
      </w:r>
    </w:p>
    <w:p w14:paraId="32183DAC" w14:textId="77777777" w:rsidR="00B12850" w:rsidRPr="00B12850" w:rsidRDefault="00B12850" w:rsidP="00FE6139">
      <w:pPr>
        <w:pStyle w:val="af9"/>
        <w:numPr>
          <w:ilvl w:val="0"/>
          <w:numId w:val="91"/>
        </w:numPr>
        <w:tabs>
          <w:tab w:val="left" w:pos="709"/>
          <w:tab w:val="right" w:leader="dot" w:pos="11482"/>
        </w:tabs>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О</w:t>
      </w:r>
      <w:r w:rsidR="008F52D0" w:rsidRPr="00B12850">
        <w:rPr>
          <w:rFonts w:ascii="Times New Roman" w:eastAsia="Times New Roman" w:hAnsi="Times New Roman" w:cs="Times New Roman"/>
          <w:sz w:val="24"/>
          <w:szCs w:val="24"/>
        </w:rPr>
        <w:t>преде</w:t>
      </w:r>
      <w:r w:rsidRPr="00B12850">
        <w:rPr>
          <w:rFonts w:ascii="Times New Roman" w:eastAsia="Times New Roman" w:hAnsi="Times New Roman" w:cs="Times New Roman"/>
          <w:sz w:val="24"/>
          <w:szCs w:val="24"/>
        </w:rPr>
        <w:t>ление значений показателей</w:t>
      </w:r>
      <w:r>
        <w:rPr>
          <w:rFonts w:ascii="Times New Roman" w:eastAsia="Times New Roman" w:hAnsi="Times New Roman" w:cs="Times New Roman"/>
          <w:sz w:val="24"/>
          <w:szCs w:val="24"/>
          <w:lang w:val="ru-RU"/>
        </w:rPr>
        <w:t>;</w:t>
      </w:r>
    </w:p>
    <w:p w14:paraId="1E041E4E" w14:textId="25BFCFCF" w:rsidR="00B12850" w:rsidRPr="00B12850" w:rsidRDefault="00B12850" w:rsidP="00FE6139">
      <w:pPr>
        <w:pStyle w:val="af9"/>
        <w:numPr>
          <w:ilvl w:val="0"/>
          <w:numId w:val="91"/>
        </w:numPr>
        <w:tabs>
          <w:tab w:val="left" w:pos="709"/>
          <w:tab w:val="right" w:leader="dot" w:pos="11482"/>
        </w:tabs>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С</w:t>
      </w:r>
      <w:r w:rsidR="008F52D0" w:rsidRPr="00B12850">
        <w:rPr>
          <w:rFonts w:ascii="Times New Roman" w:eastAsia="Times New Roman" w:hAnsi="Times New Roman" w:cs="Times New Roman"/>
          <w:sz w:val="24"/>
          <w:szCs w:val="24"/>
        </w:rPr>
        <w:t xml:space="preserve">равнение </w:t>
      </w:r>
      <w:r>
        <w:rPr>
          <w:rFonts w:ascii="Times New Roman" w:eastAsia="Times New Roman" w:hAnsi="Times New Roman" w:cs="Times New Roman"/>
          <w:sz w:val="24"/>
          <w:szCs w:val="24"/>
          <w:lang w:val="ru-RU"/>
        </w:rPr>
        <w:t>показателей</w:t>
      </w:r>
      <w:r w:rsidR="008F52D0" w:rsidRPr="00B12850">
        <w:rPr>
          <w:rFonts w:ascii="Times New Roman" w:eastAsia="Times New Roman" w:hAnsi="Times New Roman" w:cs="Times New Roman"/>
          <w:sz w:val="24"/>
          <w:szCs w:val="24"/>
        </w:rPr>
        <w:t xml:space="preserve"> с базовыми значениями.</w:t>
      </w:r>
    </w:p>
    <w:p w14:paraId="255ABDA8" w14:textId="167434B8" w:rsidR="007851B7" w:rsidRPr="00B12850" w:rsidRDefault="00B12850" w:rsidP="00B12850">
      <w:pPr>
        <w:tabs>
          <w:tab w:val="left" w:pos="709"/>
          <w:tab w:val="right" w:leader="dot" w:pos="11482"/>
        </w:tabs>
        <w:ind w:left="142"/>
        <w:rPr>
          <w:rFonts w:ascii="Times New Roman" w:eastAsia="Times New Roman" w:hAnsi="Times New Roman" w:cs="Times New Roman"/>
          <w:sz w:val="20"/>
          <w:szCs w:val="24"/>
        </w:rPr>
      </w:pPr>
      <w:r w:rsidRPr="00B12850">
        <w:rPr>
          <w:rFonts w:ascii="Times New Roman" w:eastAsia="Times New Roman" w:hAnsi="Times New Roman" w:cs="Times New Roman"/>
          <w:sz w:val="20"/>
          <w:szCs w:val="24"/>
          <w:lang w:val="ru-RU"/>
        </w:rPr>
        <w:t>О</w:t>
      </w:r>
      <w:r w:rsidR="008F52D0" w:rsidRPr="00B12850">
        <w:rPr>
          <w:rFonts w:ascii="Times New Roman" w:eastAsia="Times New Roman" w:hAnsi="Times New Roman" w:cs="Times New Roman"/>
          <w:sz w:val="20"/>
          <w:szCs w:val="24"/>
        </w:rPr>
        <w:t>ценка качества должна проводиться применительно ко всем работам жизненного цикла ПС при планировании показателей качества ПС, контроле качества в процессе разработки, проверке эффективности модификации ПС в процессе сопровождения.</w:t>
      </w:r>
    </w:p>
    <w:p w14:paraId="252AA9BA" w14:textId="2BE1B067" w:rsidR="007851B7" w:rsidRPr="00B12850" w:rsidRDefault="00B12850" w:rsidP="00DC0BEB">
      <w:pPr>
        <w:tabs>
          <w:tab w:val="left" w:pos="709"/>
          <w:tab w:val="right" w:leader="dot" w:pos="11482"/>
        </w:tabs>
        <w:ind w:left="142"/>
        <w:jc w:val="both"/>
        <w:rPr>
          <w:rFonts w:ascii="Times New Roman" w:eastAsia="Times New Roman" w:hAnsi="Times New Roman" w:cs="Times New Roman"/>
          <w:sz w:val="20"/>
          <w:szCs w:val="24"/>
        </w:rPr>
      </w:pPr>
      <w:r w:rsidRPr="00B12850">
        <w:rPr>
          <w:rFonts w:ascii="Times New Roman" w:eastAsia="Times New Roman" w:hAnsi="Times New Roman" w:cs="Times New Roman"/>
          <w:sz w:val="20"/>
          <w:szCs w:val="24"/>
          <w:lang w:val="ru-RU"/>
        </w:rPr>
        <w:t>Р</w:t>
      </w:r>
      <w:r w:rsidR="008F52D0" w:rsidRPr="00B12850">
        <w:rPr>
          <w:rFonts w:ascii="Times New Roman" w:eastAsia="Times New Roman" w:hAnsi="Times New Roman" w:cs="Times New Roman"/>
          <w:sz w:val="20"/>
          <w:szCs w:val="24"/>
        </w:rPr>
        <w:t>екомендован метод интегральной оценки качества ПС, основанный на иерархической модели качества.</w:t>
      </w:r>
    </w:p>
    <w:p w14:paraId="70BE1A49"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B12850">
        <w:rPr>
          <w:rFonts w:ascii="Times New Roman" w:eastAsia="Times New Roman" w:hAnsi="Times New Roman" w:cs="Times New Roman"/>
          <w:b/>
          <w:sz w:val="24"/>
          <w:szCs w:val="24"/>
        </w:rPr>
        <w:t>Надежность</w:t>
      </w:r>
      <w:r w:rsidRPr="00DC0BEB">
        <w:rPr>
          <w:rFonts w:ascii="Times New Roman" w:eastAsia="Times New Roman" w:hAnsi="Times New Roman" w:cs="Times New Roman"/>
          <w:sz w:val="24"/>
          <w:szCs w:val="24"/>
        </w:rPr>
        <w:t xml:space="preserve"> является одной из шести основных характеристик качества ПС. С учетом этого рассмотрим данный метод оценки в применении к надежности ПС.</w:t>
      </w:r>
    </w:p>
    <w:p w14:paraId="48035AEE" w14:textId="77777777" w:rsidR="007851B7" w:rsidRPr="00DC0BEB" w:rsidRDefault="007851B7" w:rsidP="00DC0BEB">
      <w:pPr>
        <w:tabs>
          <w:tab w:val="left" w:pos="709"/>
          <w:tab w:val="right" w:leader="dot" w:pos="11482"/>
        </w:tabs>
        <w:ind w:left="142"/>
        <w:jc w:val="both"/>
        <w:rPr>
          <w:rFonts w:ascii="Times New Roman" w:eastAsia="Times New Roman" w:hAnsi="Times New Roman" w:cs="Times New Roman"/>
          <w:sz w:val="24"/>
          <w:szCs w:val="24"/>
        </w:rPr>
      </w:pPr>
    </w:p>
    <w:p w14:paraId="43C43267" w14:textId="345439EF" w:rsidR="007851B7" w:rsidRDefault="00B12850" w:rsidP="00B12850">
      <w:pPr>
        <w:tabs>
          <w:tab w:val="left" w:pos="709"/>
          <w:tab w:val="right" w:leader="dot" w:pos="11482"/>
        </w:tabs>
        <w:ind w:left="142"/>
        <w:jc w:val="both"/>
        <w:rPr>
          <w:rFonts w:ascii="Times New Roman" w:eastAsia="Times New Roman" w:hAnsi="Times New Roman" w:cs="Times New Roman"/>
          <w:i/>
          <w:sz w:val="24"/>
          <w:szCs w:val="24"/>
          <w:lang w:val="ru-RU"/>
        </w:rPr>
      </w:pPr>
      <w:r>
        <w:rPr>
          <w:rFonts w:ascii="Times New Roman" w:eastAsia="Times New Roman" w:hAnsi="Times New Roman" w:cs="Times New Roman"/>
          <w:sz w:val="24"/>
          <w:szCs w:val="24"/>
          <w:lang w:val="ru-RU"/>
        </w:rPr>
        <w:t>В</w:t>
      </w:r>
      <w:r w:rsidR="008F52D0" w:rsidRPr="00DC0BEB">
        <w:rPr>
          <w:rFonts w:ascii="Times New Roman" w:eastAsia="Times New Roman" w:hAnsi="Times New Roman" w:cs="Times New Roman"/>
          <w:sz w:val="24"/>
          <w:szCs w:val="24"/>
        </w:rPr>
        <w:t xml:space="preserve">ыбор номенклатуры показателей надежности для конкретного программного средства осуществляется с учетом его назначения и требований области применения в зависимости от принадлежности ПС к тому или иному подклассу, определяемому </w:t>
      </w:r>
      <w:r w:rsidR="008F52D0" w:rsidRPr="00B12850">
        <w:rPr>
          <w:rFonts w:ascii="Times New Roman" w:eastAsia="Times New Roman" w:hAnsi="Times New Roman" w:cs="Times New Roman"/>
          <w:b/>
          <w:i/>
          <w:sz w:val="24"/>
          <w:szCs w:val="24"/>
        </w:rPr>
        <w:t>общесоюзным классификатором продукции (ОКП</w:t>
      </w:r>
      <w:r w:rsidRPr="00B12850">
        <w:rPr>
          <w:rFonts w:ascii="Times New Roman" w:eastAsia="Times New Roman" w:hAnsi="Times New Roman" w:cs="Times New Roman"/>
          <w:b/>
          <w:i/>
          <w:sz w:val="24"/>
          <w:szCs w:val="24"/>
          <w:lang w:val="ru-RU"/>
        </w:rPr>
        <w:t>).</w:t>
      </w:r>
    </w:p>
    <w:p w14:paraId="1E3F6091" w14:textId="77777777" w:rsidR="00B12850" w:rsidRPr="00DC0BEB" w:rsidRDefault="00B12850" w:rsidP="00B12850">
      <w:pPr>
        <w:tabs>
          <w:tab w:val="left" w:pos="709"/>
          <w:tab w:val="right" w:leader="dot" w:pos="11482"/>
        </w:tabs>
        <w:ind w:left="142"/>
        <w:jc w:val="both"/>
        <w:rPr>
          <w:rFonts w:ascii="Times New Roman" w:eastAsia="Times New Roman" w:hAnsi="Times New Roman" w:cs="Times New Roman"/>
          <w:sz w:val="24"/>
          <w:szCs w:val="24"/>
        </w:rPr>
      </w:pPr>
    </w:p>
    <w:p w14:paraId="58CE805E"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Оценка надежности ПС производится с учетом фазы жизненного цикла (ЖЦ). </w:t>
      </w:r>
      <w:r w:rsidRPr="00B12850">
        <w:rPr>
          <w:rFonts w:ascii="Times New Roman" w:eastAsia="Times New Roman" w:hAnsi="Times New Roman" w:cs="Times New Roman"/>
          <w:sz w:val="20"/>
          <w:szCs w:val="24"/>
        </w:rPr>
        <w:t xml:space="preserve">Фазы жизненного цикла представляют собой совокупности процессов или работ стандарта </w:t>
      </w:r>
      <w:r w:rsidRPr="00B12850">
        <w:rPr>
          <w:rFonts w:ascii="Times New Roman" w:eastAsia="Times New Roman" w:hAnsi="Times New Roman" w:cs="Times New Roman"/>
          <w:i/>
          <w:sz w:val="20"/>
          <w:szCs w:val="24"/>
        </w:rPr>
        <w:t>СТБ ИСО/МЭК 12207-2003</w:t>
      </w:r>
      <w:r w:rsidRPr="00B12850">
        <w:rPr>
          <w:rFonts w:ascii="Times New Roman" w:eastAsia="Times New Roman" w:hAnsi="Times New Roman" w:cs="Times New Roman"/>
          <w:sz w:val="20"/>
          <w:szCs w:val="24"/>
        </w:rPr>
        <w:t>.</w:t>
      </w:r>
    </w:p>
    <w:p w14:paraId="051F8605" w14:textId="77777777" w:rsidR="007851B7" w:rsidRPr="00B12850"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B12850">
        <w:rPr>
          <w:rFonts w:ascii="Times New Roman" w:eastAsia="Times New Roman" w:hAnsi="Times New Roman" w:cs="Times New Roman"/>
          <w:b/>
          <w:sz w:val="24"/>
          <w:szCs w:val="24"/>
        </w:rPr>
        <w:t>Оценка надежности ПС заключается в выборе номенклатуры показателей, их оценке и сопоставлении с базовыми значениями.</w:t>
      </w:r>
    </w:p>
    <w:p w14:paraId="34D1DF60" w14:textId="77473FCE" w:rsidR="007851B7" w:rsidRPr="00DC0BEB" w:rsidRDefault="00B12850" w:rsidP="00B12850">
      <w:pPr>
        <w:tabs>
          <w:tab w:val="left" w:pos="709"/>
          <w:tab w:val="right" w:leader="dot" w:pos="11482"/>
        </w:tabs>
        <w:ind w:left="142"/>
        <w:jc w:val="both"/>
        <w:rPr>
          <w:rFonts w:ascii="Times New Roman" w:eastAsia="Times New Roman" w:hAnsi="Times New Roman" w:cs="Times New Roman"/>
          <w:sz w:val="24"/>
          <w:szCs w:val="24"/>
        </w:rPr>
      </w:pPr>
      <w:r w:rsidRPr="00B12850">
        <w:rPr>
          <w:rFonts w:ascii="Times New Roman" w:eastAsia="Times New Roman" w:hAnsi="Times New Roman" w:cs="Times New Roman"/>
          <w:b/>
          <w:sz w:val="24"/>
          <w:szCs w:val="24"/>
          <w:lang w:val="ru-RU"/>
        </w:rPr>
        <w:t>П</w:t>
      </w:r>
      <w:r>
        <w:rPr>
          <w:rFonts w:ascii="Times New Roman" w:eastAsia="Times New Roman" w:hAnsi="Times New Roman" w:cs="Times New Roman"/>
          <w:b/>
          <w:sz w:val="24"/>
          <w:szCs w:val="24"/>
        </w:rPr>
        <w:t>оказатели</w:t>
      </w:r>
      <w:r w:rsidR="008F52D0" w:rsidRPr="00B12850">
        <w:rPr>
          <w:rFonts w:ascii="Times New Roman" w:eastAsia="Times New Roman" w:hAnsi="Times New Roman" w:cs="Times New Roman"/>
          <w:b/>
          <w:sz w:val="24"/>
          <w:szCs w:val="24"/>
        </w:rPr>
        <w:t xml:space="preserve"> качества продукции</w:t>
      </w:r>
      <w:r>
        <w:rPr>
          <w:rFonts w:ascii="Times New Roman" w:eastAsia="Times New Roman" w:hAnsi="Times New Roman" w:cs="Times New Roman"/>
          <w:b/>
          <w:sz w:val="24"/>
          <w:szCs w:val="24"/>
          <w:lang w:val="ru-RU"/>
        </w:rPr>
        <w:t xml:space="preserve"> -</w:t>
      </w:r>
      <w:r w:rsidR="008F52D0" w:rsidRPr="00DC0BEB">
        <w:rPr>
          <w:rFonts w:ascii="Times New Roman" w:eastAsia="Times New Roman" w:hAnsi="Times New Roman" w:cs="Times New Roman"/>
          <w:sz w:val="24"/>
          <w:szCs w:val="24"/>
        </w:rPr>
        <w:t xml:space="preserve"> количественная характеристика одного или нескольких свойств продукции, составляющих ее качество, рассматриваемая применительно к определенным условиям ее создания и эксплуатации или потребления.</w:t>
      </w:r>
    </w:p>
    <w:p w14:paraId="72732F27" w14:textId="4BB85BDC" w:rsidR="007851B7" w:rsidRPr="00B12850" w:rsidRDefault="00B12850" w:rsidP="00DC0BEB">
      <w:pPr>
        <w:tabs>
          <w:tab w:val="left" w:pos="709"/>
          <w:tab w:val="right" w:leader="dot" w:pos="11482"/>
        </w:tabs>
        <w:ind w:left="142"/>
        <w:jc w:val="both"/>
        <w:rPr>
          <w:rFonts w:ascii="Times New Roman" w:eastAsia="Times New Roman" w:hAnsi="Times New Roman" w:cs="Times New Roman"/>
          <w:sz w:val="24"/>
          <w:szCs w:val="24"/>
          <w:lang w:val="ru-RU"/>
        </w:rPr>
      </w:pPr>
      <w:r>
        <w:rPr>
          <w:rFonts w:ascii="Times New Roman" w:eastAsia="Times New Roman" w:hAnsi="Times New Roman" w:cs="Times New Roman"/>
          <w:b/>
          <w:sz w:val="24"/>
          <w:szCs w:val="24"/>
          <w:lang w:val="ru-RU"/>
        </w:rPr>
        <w:t>Ч</w:t>
      </w:r>
      <w:r w:rsidR="008F52D0" w:rsidRPr="00B12850">
        <w:rPr>
          <w:rFonts w:ascii="Times New Roman" w:eastAsia="Times New Roman" w:hAnsi="Times New Roman" w:cs="Times New Roman"/>
          <w:b/>
          <w:sz w:val="24"/>
          <w:szCs w:val="24"/>
        </w:rPr>
        <w:t>етырехуровневая иерархическая модель надежности</w:t>
      </w:r>
      <w:r w:rsidRPr="00B12850">
        <w:rPr>
          <w:rFonts w:ascii="Times New Roman" w:eastAsia="Times New Roman" w:hAnsi="Times New Roman" w:cs="Times New Roman"/>
          <w:b/>
          <w:sz w:val="24"/>
          <w:szCs w:val="24"/>
          <w:lang w:val="ru-RU"/>
        </w:rPr>
        <w:t>:</w:t>
      </w:r>
    </w:p>
    <w:p w14:paraId="47E4DDBC" w14:textId="4436C5A3" w:rsidR="007851B7" w:rsidRPr="00DC0BEB" w:rsidRDefault="00B12850"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lang w:val="ru-RU"/>
        </w:rPr>
        <w:t>У</w:t>
      </w:r>
      <w:r w:rsidR="008F52D0" w:rsidRPr="00B12850">
        <w:rPr>
          <w:rFonts w:ascii="Times New Roman" w:eastAsia="Times New Roman" w:hAnsi="Times New Roman" w:cs="Times New Roman"/>
          <w:b/>
          <w:i/>
          <w:sz w:val="24"/>
          <w:szCs w:val="24"/>
        </w:rPr>
        <w:t>ровень 1</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Ф</w:t>
      </w:r>
      <w:r w:rsidR="008F52D0" w:rsidRPr="00DC0BEB">
        <w:rPr>
          <w:rFonts w:ascii="Times New Roman" w:eastAsia="Times New Roman" w:hAnsi="Times New Roman" w:cs="Times New Roman"/>
          <w:sz w:val="24"/>
          <w:szCs w:val="24"/>
        </w:rPr>
        <w:t>акторы качества (</w:t>
      </w:r>
      <w:r>
        <w:rPr>
          <w:rFonts w:ascii="Times New Roman" w:eastAsia="Times New Roman" w:hAnsi="Times New Roman" w:cs="Times New Roman"/>
          <w:sz w:val="24"/>
          <w:szCs w:val="24"/>
        </w:rPr>
        <w:t>характеристики качества, в данном случае надежности)</w:t>
      </w:r>
      <w:r w:rsidR="008F52D0" w:rsidRPr="00DC0BEB">
        <w:rPr>
          <w:rFonts w:ascii="Times New Roman" w:eastAsia="Times New Roman" w:hAnsi="Times New Roman" w:cs="Times New Roman"/>
          <w:sz w:val="24"/>
          <w:szCs w:val="24"/>
        </w:rPr>
        <w:t>;</w:t>
      </w:r>
    </w:p>
    <w:p w14:paraId="321B44CC" w14:textId="74484939" w:rsidR="007851B7" w:rsidRPr="00DC0BEB" w:rsidRDefault="00B12850"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lang w:val="ru-RU"/>
        </w:rPr>
        <w:t>У</w:t>
      </w:r>
      <w:r w:rsidR="008F52D0" w:rsidRPr="00B12850">
        <w:rPr>
          <w:rFonts w:ascii="Times New Roman" w:eastAsia="Times New Roman" w:hAnsi="Times New Roman" w:cs="Times New Roman"/>
          <w:b/>
          <w:i/>
          <w:sz w:val="24"/>
          <w:szCs w:val="24"/>
        </w:rPr>
        <w:t>ровень 2</w:t>
      </w:r>
      <w:r w:rsidR="008F52D0" w:rsidRPr="00DC0BEB">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lang w:val="ru-RU"/>
        </w:rPr>
        <w:t>К</w:t>
      </w:r>
      <w:r w:rsidR="008F52D0" w:rsidRPr="00DC0BEB">
        <w:rPr>
          <w:rFonts w:ascii="Times New Roman" w:eastAsia="Times New Roman" w:hAnsi="Times New Roman" w:cs="Times New Roman"/>
          <w:sz w:val="24"/>
          <w:szCs w:val="24"/>
        </w:rPr>
        <w:t>ритерии качества (подхарактеристики качества, в данном случае надежности);</w:t>
      </w:r>
    </w:p>
    <w:p w14:paraId="5B2B153B" w14:textId="0CBAC5F0" w:rsidR="007851B7" w:rsidRPr="00DC0BEB" w:rsidRDefault="00B12850"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lang w:val="ru-RU"/>
        </w:rPr>
        <w:t>У</w:t>
      </w:r>
      <w:r w:rsidR="008F52D0" w:rsidRPr="00B12850">
        <w:rPr>
          <w:rFonts w:ascii="Times New Roman" w:eastAsia="Times New Roman" w:hAnsi="Times New Roman" w:cs="Times New Roman"/>
          <w:b/>
          <w:i/>
          <w:sz w:val="24"/>
          <w:szCs w:val="24"/>
        </w:rPr>
        <w:t>ровень 3</w:t>
      </w:r>
      <w:r w:rsidR="008F52D0" w:rsidRPr="00DC0BEB">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lang w:val="ru-RU"/>
        </w:rPr>
        <w:t>М</w:t>
      </w:r>
      <w:r w:rsidR="008F52D0" w:rsidRPr="00DC0BEB">
        <w:rPr>
          <w:rFonts w:ascii="Times New Roman" w:eastAsia="Times New Roman" w:hAnsi="Times New Roman" w:cs="Times New Roman"/>
          <w:sz w:val="24"/>
          <w:szCs w:val="24"/>
        </w:rPr>
        <w:t>етрики;</w:t>
      </w:r>
    </w:p>
    <w:p w14:paraId="1EDA7172" w14:textId="269A7747" w:rsidR="007851B7" w:rsidRPr="00DC0BEB" w:rsidRDefault="00B12850"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lang w:val="ru-RU"/>
        </w:rPr>
        <w:t>У</w:t>
      </w:r>
      <w:r w:rsidR="008F52D0" w:rsidRPr="00B12850">
        <w:rPr>
          <w:rFonts w:ascii="Times New Roman" w:eastAsia="Times New Roman" w:hAnsi="Times New Roman" w:cs="Times New Roman"/>
          <w:b/>
          <w:i/>
          <w:sz w:val="24"/>
          <w:szCs w:val="24"/>
        </w:rPr>
        <w:t>ровень 4</w:t>
      </w:r>
      <w:r w:rsidR="008F52D0" w:rsidRPr="00DC0BEB">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lang w:val="ru-RU"/>
        </w:rPr>
        <w:t>О</w:t>
      </w:r>
      <w:r w:rsidR="008F52D0" w:rsidRPr="00DC0BEB">
        <w:rPr>
          <w:rFonts w:ascii="Times New Roman" w:eastAsia="Times New Roman" w:hAnsi="Times New Roman" w:cs="Times New Roman"/>
          <w:sz w:val="24"/>
          <w:szCs w:val="24"/>
        </w:rPr>
        <w:t>ценочные элементы или единичные показатели (в международных стандартах отсутствует).</w:t>
      </w:r>
    </w:p>
    <w:p w14:paraId="68C99D59"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56471431" wp14:editId="7FDE72DD">
            <wp:extent cx="5088788" cy="4348015"/>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088788" cy="4348015"/>
                    </a:xfrm>
                    <a:prstGeom prst="rect">
                      <a:avLst/>
                    </a:prstGeom>
                    <a:ln/>
                  </pic:spPr>
                </pic:pic>
              </a:graphicData>
            </a:graphic>
          </wp:inline>
        </w:drawing>
      </w:r>
    </w:p>
    <w:p w14:paraId="19A640F7"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highlight w:val="white"/>
        </w:rPr>
      </w:pPr>
      <w:r w:rsidRPr="00DC0BEB">
        <w:rPr>
          <w:rFonts w:ascii="Times New Roman" w:eastAsia="Times New Roman" w:hAnsi="Times New Roman" w:cs="Times New Roman"/>
          <w:sz w:val="24"/>
          <w:szCs w:val="24"/>
          <w:highlight w:val="white"/>
        </w:rPr>
        <w:t>Рис. 6.2. Модель надежности для фазы проектирования</w:t>
      </w:r>
    </w:p>
    <w:p w14:paraId="1A171135" w14:textId="77777777" w:rsidR="007851B7" w:rsidRPr="00DC0BEB" w:rsidRDefault="007851B7" w:rsidP="00DC0BEB">
      <w:pPr>
        <w:tabs>
          <w:tab w:val="left" w:pos="709"/>
          <w:tab w:val="right" w:leader="dot" w:pos="11482"/>
        </w:tabs>
        <w:ind w:left="142"/>
        <w:jc w:val="center"/>
        <w:rPr>
          <w:rFonts w:ascii="Times New Roman" w:eastAsia="Times New Roman" w:hAnsi="Times New Roman" w:cs="Times New Roman"/>
          <w:sz w:val="24"/>
          <w:szCs w:val="24"/>
          <w:highlight w:val="white"/>
        </w:rPr>
      </w:pPr>
    </w:p>
    <w:p w14:paraId="01FBF10E"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highlight w:val="white"/>
        </w:rPr>
      </w:pPr>
      <w:r w:rsidRPr="00DC0BEB">
        <w:rPr>
          <w:rFonts w:ascii="Times New Roman" w:eastAsia="Times New Roman" w:hAnsi="Times New Roman" w:cs="Times New Roman"/>
          <w:noProof/>
          <w:sz w:val="24"/>
          <w:szCs w:val="24"/>
          <w:highlight w:val="white"/>
          <w:lang w:val="ru-RU"/>
        </w:rPr>
        <w:drawing>
          <wp:inline distT="114300" distB="114300" distL="114300" distR="114300" wp14:anchorId="13E98B0A" wp14:editId="0187B0C4">
            <wp:extent cx="4703663" cy="4018564"/>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4703663" cy="4018564"/>
                    </a:xfrm>
                    <a:prstGeom prst="rect">
                      <a:avLst/>
                    </a:prstGeom>
                    <a:ln/>
                  </pic:spPr>
                </pic:pic>
              </a:graphicData>
            </a:graphic>
          </wp:inline>
        </w:drawing>
      </w:r>
    </w:p>
    <w:p w14:paraId="395B4E8C"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highlight w:val="white"/>
        </w:rPr>
      </w:pPr>
      <w:r w:rsidRPr="00DC0BEB">
        <w:rPr>
          <w:rFonts w:ascii="Times New Roman" w:eastAsia="Times New Roman" w:hAnsi="Times New Roman" w:cs="Times New Roman"/>
          <w:sz w:val="24"/>
          <w:szCs w:val="24"/>
          <w:highlight w:val="white"/>
        </w:rPr>
        <w:t>Рис. 6.2. Модель надежности для фаз реализации, тестирования,</w:t>
      </w:r>
    </w:p>
    <w:p w14:paraId="37430C67" w14:textId="04D835E3" w:rsidR="007851B7" w:rsidRPr="00DC0BEB" w:rsidRDefault="008F52D0" w:rsidP="00E50564">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highlight w:val="white"/>
        </w:rPr>
        <w:t>изготовления и сопровождения</w:t>
      </w:r>
      <w:bookmarkStart w:id="85" w:name="_GoBack"/>
      <w:bookmarkEnd w:id="85"/>
    </w:p>
    <w:p w14:paraId="223F9526" w14:textId="5E060A7C"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86" w:name="_Toc35467812"/>
      <w:r w:rsidRPr="00DC0BEB">
        <w:rPr>
          <w:rFonts w:ascii="Times New Roman" w:hAnsi="Times New Roman" w:cs="Times New Roman"/>
          <w:b/>
          <w:color w:val="000000"/>
          <w:sz w:val="24"/>
          <w:szCs w:val="24"/>
        </w:rPr>
        <w:t>Оценка надежности ПС в соответствии с ГОСТ 28195-99.</w:t>
      </w:r>
      <w:bookmarkEnd w:id="86"/>
    </w:p>
    <w:p w14:paraId="7C49A273"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i/>
          <w:sz w:val="24"/>
          <w:szCs w:val="24"/>
        </w:rPr>
      </w:pPr>
      <w:r w:rsidRPr="00DC0BEB">
        <w:rPr>
          <w:rFonts w:ascii="Times New Roman" w:eastAsia="Times New Roman" w:hAnsi="Times New Roman" w:cs="Times New Roman"/>
          <w:i/>
          <w:sz w:val="24"/>
          <w:szCs w:val="24"/>
        </w:rPr>
        <w:t>Оценка надежности программного средства проводится в следующей последовательности:</w:t>
      </w:r>
    </w:p>
    <w:p w14:paraId="2FEA1934" w14:textId="5BA6F7B5" w:rsidR="007851B7" w:rsidRPr="009F03F7" w:rsidRDefault="008F52D0" w:rsidP="00FE6139">
      <w:pPr>
        <w:pStyle w:val="af9"/>
        <w:numPr>
          <w:ilvl w:val="0"/>
          <w:numId w:val="29"/>
        </w:numPr>
        <w:tabs>
          <w:tab w:val="left" w:pos="709"/>
          <w:tab w:val="right" w:leader="dot" w:pos="11482"/>
        </w:tabs>
        <w:jc w:val="both"/>
        <w:rPr>
          <w:rFonts w:ascii="Times New Roman" w:eastAsia="Times New Roman" w:hAnsi="Times New Roman" w:cs="Times New Roman"/>
          <w:sz w:val="24"/>
          <w:szCs w:val="24"/>
        </w:rPr>
      </w:pPr>
      <w:r w:rsidRPr="009F03F7">
        <w:rPr>
          <w:rFonts w:ascii="Times New Roman" w:eastAsia="Times New Roman" w:hAnsi="Times New Roman" w:cs="Times New Roman"/>
          <w:sz w:val="24"/>
          <w:szCs w:val="24"/>
        </w:rPr>
        <w:t>На фазе анализа проводится выбор показателей и их базовых значений.</w:t>
      </w:r>
    </w:p>
    <w:p w14:paraId="42D5AA72" w14:textId="2F79C4EE" w:rsidR="007851B7" w:rsidRPr="009F03F7" w:rsidRDefault="008F52D0" w:rsidP="00FE6139">
      <w:pPr>
        <w:pStyle w:val="af9"/>
        <w:numPr>
          <w:ilvl w:val="0"/>
          <w:numId w:val="29"/>
        </w:numPr>
        <w:tabs>
          <w:tab w:val="left" w:pos="709"/>
          <w:tab w:val="right" w:leader="dot" w:pos="11482"/>
        </w:tabs>
        <w:jc w:val="both"/>
        <w:rPr>
          <w:rFonts w:ascii="Times New Roman" w:eastAsia="Times New Roman" w:hAnsi="Times New Roman" w:cs="Times New Roman"/>
          <w:sz w:val="24"/>
          <w:szCs w:val="24"/>
        </w:rPr>
      </w:pPr>
      <w:r w:rsidRPr="009F03F7">
        <w:rPr>
          <w:rFonts w:ascii="Times New Roman" w:eastAsia="Times New Roman" w:hAnsi="Times New Roman" w:cs="Times New Roman"/>
          <w:sz w:val="24"/>
          <w:szCs w:val="24"/>
        </w:rPr>
        <w:t>Для показателей надежности на всех уровнях принимается единая шкала оценки (от 0 до 1).</w:t>
      </w:r>
    </w:p>
    <w:p w14:paraId="19F8A6FE" w14:textId="6D84A0B2" w:rsidR="007851B7" w:rsidRPr="009F03F7" w:rsidRDefault="008F52D0" w:rsidP="00FE6139">
      <w:pPr>
        <w:pStyle w:val="af9"/>
        <w:numPr>
          <w:ilvl w:val="0"/>
          <w:numId w:val="29"/>
        </w:numPr>
        <w:tabs>
          <w:tab w:val="left" w:pos="709"/>
          <w:tab w:val="right" w:leader="dot" w:pos="11482"/>
        </w:tabs>
        <w:jc w:val="both"/>
        <w:rPr>
          <w:rFonts w:ascii="Times New Roman" w:eastAsia="Times New Roman" w:hAnsi="Times New Roman" w:cs="Times New Roman"/>
          <w:sz w:val="24"/>
          <w:szCs w:val="24"/>
        </w:rPr>
      </w:pPr>
      <w:r w:rsidRPr="009F03F7">
        <w:rPr>
          <w:rFonts w:ascii="Times New Roman" w:eastAsia="Times New Roman" w:hAnsi="Times New Roman" w:cs="Times New Roman"/>
          <w:sz w:val="24"/>
          <w:szCs w:val="24"/>
        </w:rPr>
        <w:t>В процессе оценки надежности на каждом уровне (кроме уровня оценочных элементов) проводится вычисление двух величин:</w:t>
      </w:r>
    </w:p>
    <w:p w14:paraId="732B0E00" w14:textId="77777777" w:rsidR="007851B7" w:rsidRPr="00DC0BEB" w:rsidRDefault="008F52D0" w:rsidP="00FE6139">
      <w:pPr>
        <w:numPr>
          <w:ilvl w:val="0"/>
          <w:numId w:val="3"/>
        </w:numPr>
        <w:tabs>
          <w:tab w:val="left" w:pos="709"/>
          <w:tab w:val="right" w:leader="dot" w:pos="11482"/>
        </w:tabs>
        <w:ind w:left="142" w:firstLine="0"/>
        <w:jc w:val="center"/>
        <w:rPr>
          <w:rFonts w:ascii="Times New Roman" w:hAnsi="Times New Roman" w:cs="Times New Roman"/>
          <w:sz w:val="24"/>
          <w:szCs w:val="24"/>
        </w:rPr>
      </w:pPr>
      <w:r w:rsidRPr="00DC0BEB">
        <w:rPr>
          <w:rFonts w:ascii="Times New Roman" w:hAnsi="Times New Roman" w:cs="Times New Roman"/>
          <w:sz w:val="24"/>
          <w:szCs w:val="24"/>
        </w:rPr>
        <w:t>абсолютного показателя Pij;</w:t>
      </w:r>
    </w:p>
    <w:p w14:paraId="55C50AE3" w14:textId="77777777" w:rsidR="007851B7" w:rsidRPr="00DC0BEB" w:rsidRDefault="008F52D0" w:rsidP="00FE6139">
      <w:pPr>
        <w:numPr>
          <w:ilvl w:val="0"/>
          <w:numId w:val="3"/>
        </w:numPr>
        <w:tabs>
          <w:tab w:val="left" w:pos="709"/>
          <w:tab w:val="right" w:leader="dot" w:pos="11482"/>
        </w:tabs>
        <w:ind w:left="142" w:firstLine="0"/>
        <w:jc w:val="center"/>
        <w:rPr>
          <w:rFonts w:ascii="Times New Roman" w:hAnsi="Times New Roman" w:cs="Times New Roman"/>
          <w:sz w:val="24"/>
          <w:szCs w:val="24"/>
        </w:rPr>
      </w:pPr>
      <w:r w:rsidRPr="00DC0BEB">
        <w:rPr>
          <w:rFonts w:ascii="Times New Roman" w:hAnsi="Times New Roman" w:cs="Times New Roman"/>
          <w:sz w:val="24"/>
          <w:szCs w:val="24"/>
        </w:rPr>
        <w:t>относительного показателя Rij</w:t>
      </w:r>
    </w:p>
    <w:p w14:paraId="033F8E18"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где </w:t>
      </w:r>
      <w:r w:rsidRPr="00DC0BEB">
        <w:rPr>
          <w:rFonts w:ascii="Times New Roman" w:eastAsia="Times New Roman" w:hAnsi="Times New Roman" w:cs="Times New Roman"/>
          <w:b/>
          <w:i/>
          <w:sz w:val="24"/>
          <w:szCs w:val="24"/>
        </w:rPr>
        <w:t>j</w:t>
      </w:r>
      <w:r w:rsidRPr="00DC0BEB">
        <w:rPr>
          <w:rFonts w:ascii="Times New Roman" w:eastAsia="Times New Roman" w:hAnsi="Times New Roman" w:cs="Times New Roman"/>
          <w:sz w:val="24"/>
          <w:szCs w:val="24"/>
        </w:rPr>
        <w:t xml:space="preserve"> – порядковый номер показателя данного уровня для </w:t>
      </w:r>
      <w:r w:rsidRPr="00DC0BEB">
        <w:rPr>
          <w:rFonts w:ascii="Times New Roman" w:eastAsia="Times New Roman" w:hAnsi="Times New Roman" w:cs="Times New Roman"/>
          <w:b/>
          <w:i/>
          <w:sz w:val="24"/>
          <w:szCs w:val="24"/>
        </w:rPr>
        <w:t>i</w:t>
      </w:r>
      <w:r w:rsidRPr="00DC0BEB">
        <w:rPr>
          <w:rFonts w:ascii="Times New Roman" w:eastAsia="Times New Roman" w:hAnsi="Times New Roman" w:cs="Times New Roman"/>
          <w:sz w:val="24"/>
          <w:szCs w:val="24"/>
        </w:rPr>
        <w:t>-го показателя вышестоящего уровня.</w:t>
      </w:r>
    </w:p>
    <w:p w14:paraId="383AEA36" w14:textId="5944F506"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Относительный</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sz w:val="24"/>
          <w:szCs w:val="24"/>
        </w:rPr>
        <w:t>показатель</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sz w:val="24"/>
          <w:szCs w:val="24"/>
        </w:rPr>
        <w:t>является функцией показателя</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sz w:val="24"/>
          <w:szCs w:val="24"/>
        </w:rPr>
        <w:t>и его базового значения</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sz w:val="24"/>
          <w:szCs w:val="24"/>
        </w:rPr>
        <w:t>и определяется по формуле</w:t>
      </w:r>
    </w:p>
    <w:p w14:paraId="4737FC00"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4D94F02C" wp14:editId="65CE9ED3">
            <wp:extent cx="1183005" cy="98583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1183005" cy="985838"/>
                    </a:xfrm>
                    <a:prstGeom prst="rect">
                      <a:avLst/>
                    </a:prstGeom>
                    <a:ln/>
                  </pic:spPr>
                </pic:pic>
              </a:graphicData>
            </a:graphic>
          </wp:inline>
        </w:drawing>
      </w:r>
    </w:p>
    <w:p w14:paraId="49CB696F" w14:textId="77777777" w:rsidR="007851B7" w:rsidRPr="00DC0BEB" w:rsidRDefault="007851B7" w:rsidP="00DC0BEB">
      <w:pPr>
        <w:tabs>
          <w:tab w:val="left" w:pos="709"/>
          <w:tab w:val="right" w:leader="dot" w:pos="11482"/>
        </w:tabs>
        <w:ind w:left="142"/>
        <w:rPr>
          <w:rFonts w:ascii="Times New Roman" w:eastAsia="Times New Roman" w:hAnsi="Times New Roman" w:cs="Times New Roman"/>
          <w:sz w:val="24"/>
          <w:szCs w:val="24"/>
        </w:rPr>
      </w:pPr>
    </w:p>
    <w:p w14:paraId="1B98B492"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i/>
          <w:sz w:val="24"/>
          <w:szCs w:val="24"/>
        </w:rPr>
        <w:t xml:space="preserve">ГОСТ 28195–99 </w:t>
      </w:r>
      <w:r w:rsidRPr="00DC0BEB">
        <w:rPr>
          <w:rFonts w:ascii="Times New Roman" w:eastAsia="Times New Roman" w:hAnsi="Times New Roman" w:cs="Times New Roman"/>
          <w:sz w:val="24"/>
          <w:szCs w:val="24"/>
        </w:rPr>
        <w:t>содержит таблицу, содержащую базовые значения для показателей надежности второго уровня (критериев). Данные значения определяются подклассом ПС.</w:t>
      </w:r>
    </w:p>
    <w:p w14:paraId="4C54186F"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Базовые значения для надежности и ее показателей 3-го уровня формируются методом экспертного опроса с учетом назначения ПС или на основании показателей существующих аналогов или расчетного эталонного ПС. Значения базовых показателей ПС должны соответствовать значениям показателей, отражающих современный уровень качества и прогнозируемый мировой уровень.</w:t>
      </w:r>
    </w:p>
    <w:p w14:paraId="513A3A88" w14:textId="425C3EA8" w:rsidR="007851B7" w:rsidRPr="00DC0BEB" w:rsidRDefault="009F03F7"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8F52D0" w:rsidRPr="00DC0BEB">
        <w:rPr>
          <w:rFonts w:ascii="Times New Roman" w:eastAsia="Times New Roman" w:hAnsi="Times New Roman" w:cs="Times New Roman"/>
          <w:sz w:val="24"/>
          <w:szCs w:val="24"/>
        </w:rPr>
        <w:t xml:space="preserve"> Каждый показатель надежности второго и третьего уровней характеризуется двумя параметрами:</w:t>
      </w:r>
    </w:p>
    <w:p w14:paraId="41E455F0" w14:textId="77777777" w:rsidR="007851B7" w:rsidRPr="00DC0BEB" w:rsidRDefault="008F52D0" w:rsidP="00FE6139">
      <w:pPr>
        <w:numPr>
          <w:ilvl w:val="0"/>
          <w:numId w:val="12"/>
        </w:numPr>
        <w:tabs>
          <w:tab w:val="left" w:pos="709"/>
          <w:tab w:val="right" w:leader="dot" w:pos="11482"/>
        </w:tabs>
        <w:ind w:left="142"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количественным значением;</w:t>
      </w:r>
    </w:p>
    <w:p w14:paraId="6FC1AC8E" w14:textId="77777777" w:rsidR="007851B7" w:rsidRPr="00DC0BEB" w:rsidRDefault="008F52D0" w:rsidP="00FE6139">
      <w:pPr>
        <w:numPr>
          <w:ilvl w:val="0"/>
          <w:numId w:val="12"/>
        </w:numPr>
        <w:tabs>
          <w:tab w:val="left" w:pos="709"/>
          <w:tab w:val="right" w:leader="dot" w:pos="11482"/>
        </w:tabs>
        <w:ind w:left="142"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весовым коэффициентом Vij.</w:t>
      </w:r>
    </w:p>
    <w:p w14:paraId="7405B1A7"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Сумма весовых коэффициентов всех показателей некоторого уровня, относящихся к показателю вышестоящего уровня, постоянна и равна 1:</w:t>
      </w:r>
    </w:p>
    <w:p w14:paraId="197D4D6E" w14:textId="77777777" w:rsidR="007851B7" w:rsidRPr="00DC0BEB" w:rsidRDefault="007851B7" w:rsidP="00DC0BEB">
      <w:pPr>
        <w:tabs>
          <w:tab w:val="left" w:pos="709"/>
          <w:tab w:val="right" w:leader="dot" w:pos="11482"/>
        </w:tabs>
        <w:ind w:left="142"/>
        <w:rPr>
          <w:rFonts w:ascii="Times New Roman" w:hAnsi="Times New Roman" w:cs="Times New Roman"/>
          <w:sz w:val="24"/>
          <w:szCs w:val="24"/>
        </w:rPr>
      </w:pPr>
    </w:p>
    <w:p w14:paraId="77102EE1"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42AFFDF6" wp14:editId="74AEA320">
            <wp:extent cx="1059713" cy="710946"/>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1059713" cy="710946"/>
                    </a:xfrm>
                    <a:prstGeom prst="rect">
                      <a:avLst/>
                    </a:prstGeom>
                    <a:ln/>
                  </pic:spPr>
                </pic:pic>
              </a:graphicData>
            </a:graphic>
          </wp:inline>
        </w:drawing>
      </w:r>
    </w:p>
    <w:p w14:paraId="42E3573D"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где: </w:t>
      </w:r>
      <w:r w:rsidRPr="00DC0BEB">
        <w:rPr>
          <w:rFonts w:ascii="Times New Roman" w:eastAsia="Times New Roman" w:hAnsi="Times New Roman" w:cs="Times New Roman"/>
          <w:b/>
          <w:i/>
          <w:sz w:val="24"/>
          <w:szCs w:val="24"/>
        </w:rPr>
        <w:t>J</w:t>
      </w:r>
      <w:r w:rsidRPr="00DC0BEB">
        <w:rPr>
          <w:rFonts w:ascii="Times New Roman" w:eastAsia="Times New Roman" w:hAnsi="Times New Roman" w:cs="Times New Roman"/>
          <w:sz w:val="24"/>
          <w:szCs w:val="24"/>
        </w:rPr>
        <w:t xml:space="preserve"> – общее количество всех показателей </w:t>
      </w:r>
      <w:r w:rsidRPr="00DC0BEB">
        <w:rPr>
          <w:rFonts w:ascii="Times New Roman" w:eastAsia="Times New Roman" w:hAnsi="Times New Roman" w:cs="Times New Roman"/>
          <w:b/>
          <w:i/>
          <w:sz w:val="24"/>
          <w:szCs w:val="24"/>
        </w:rPr>
        <w:t>j</w:t>
      </w:r>
      <w:r w:rsidRPr="00DC0BEB">
        <w:rPr>
          <w:rFonts w:ascii="Times New Roman" w:eastAsia="Times New Roman" w:hAnsi="Times New Roman" w:cs="Times New Roman"/>
          <w:sz w:val="24"/>
          <w:szCs w:val="24"/>
        </w:rPr>
        <w:t xml:space="preserve">-го уровня, относящихся к </w:t>
      </w:r>
      <w:r w:rsidRPr="00DC0BEB">
        <w:rPr>
          <w:rFonts w:ascii="Times New Roman" w:eastAsia="Times New Roman" w:hAnsi="Times New Roman" w:cs="Times New Roman"/>
          <w:b/>
          <w:i/>
          <w:sz w:val="24"/>
          <w:szCs w:val="24"/>
        </w:rPr>
        <w:t>i</w:t>
      </w:r>
      <w:r w:rsidRPr="00DC0BEB">
        <w:rPr>
          <w:rFonts w:ascii="Times New Roman" w:eastAsia="Times New Roman" w:hAnsi="Times New Roman" w:cs="Times New Roman"/>
          <w:sz w:val="24"/>
          <w:szCs w:val="24"/>
        </w:rPr>
        <w:t>-му показателю вышестоящего уровня, определенных в стандарте.</w:t>
      </w:r>
    </w:p>
    <w:p w14:paraId="26968F69"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i/>
          <w:sz w:val="24"/>
          <w:szCs w:val="24"/>
        </w:rPr>
        <w:t xml:space="preserve">ГОСТ 28195–99 </w:t>
      </w:r>
      <w:r w:rsidRPr="00DC0BEB">
        <w:rPr>
          <w:rFonts w:ascii="Times New Roman" w:eastAsia="Times New Roman" w:hAnsi="Times New Roman" w:cs="Times New Roman"/>
          <w:sz w:val="24"/>
          <w:szCs w:val="24"/>
        </w:rPr>
        <w:t>содержит таблицы, содержащие перечни весовых коэффициентов для показателей второго и третьего уровней (критериев и метрик). Количественные величины весовых коэффициентов зависят от фазы жизненного цикла ПС и подкласса ПС.</w:t>
      </w:r>
    </w:p>
    <w:p w14:paraId="79087739" w14:textId="44C72552" w:rsidR="007851B7" w:rsidRPr="00DC0BEB" w:rsidRDefault="009F03F7"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8F52D0" w:rsidRPr="00DC0BEB">
        <w:rPr>
          <w:rFonts w:ascii="Times New Roman" w:eastAsia="Times New Roman" w:hAnsi="Times New Roman" w:cs="Times New Roman"/>
          <w:sz w:val="24"/>
          <w:szCs w:val="24"/>
        </w:rPr>
        <w:t xml:space="preserve"> Определение</w:t>
      </w:r>
      <w:r w:rsidR="008F52D0" w:rsidRPr="00DC0BEB">
        <w:rPr>
          <w:rFonts w:ascii="Times New Roman" w:eastAsia="Times New Roman" w:hAnsi="Times New Roman" w:cs="Times New Roman"/>
          <w:b/>
          <w:sz w:val="24"/>
          <w:szCs w:val="24"/>
        </w:rPr>
        <w:t xml:space="preserve"> </w:t>
      </w:r>
      <w:r w:rsidR="008F52D0" w:rsidRPr="00DC0BEB">
        <w:rPr>
          <w:rFonts w:ascii="Times New Roman" w:eastAsia="Times New Roman" w:hAnsi="Times New Roman" w:cs="Times New Roman"/>
          <w:sz w:val="24"/>
          <w:szCs w:val="24"/>
        </w:rPr>
        <w:t>усредненной оценки</w:t>
      </w:r>
      <w:r w:rsidR="008F52D0" w:rsidRPr="00DC0BEB">
        <w:rPr>
          <w:rFonts w:ascii="Times New Roman" w:eastAsia="Times New Roman" w:hAnsi="Times New Roman" w:cs="Times New Roman"/>
          <w:b/>
          <w:sz w:val="24"/>
          <w:szCs w:val="24"/>
        </w:rPr>
        <w:t xml:space="preserve"> mkq</w:t>
      </w:r>
      <w:r w:rsidR="008F52D0" w:rsidRPr="00DC0BEB">
        <w:rPr>
          <w:rFonts w:ascii="Times New Roman" w:eastAsia="Times New Roman" w:hAnsi="Times New Roman" w:cs="Times New Roman"/>
          <w:sz w:val="24"/>
          <w:szCs w:val="24"/>
        </w:rPr>
        <w:t xml:space="preserve"> оценочного элемента по нескольким его значениям (измерениям) mqt осуществляется по следующей формуле (</w:t>
      </w:r>
      <w:r w:rsidR="008F52D0" w:rsidRPr="00DC0BEB">
        <w:rPr>
          <w:rFonts w:ascii="Times New Roman" w:eastAsia="Times New Roman" w:hAnsi="Times New Roman" w:cs="Times New Roman"/>
          <w:i/>
          <w:sz w:val="24"/>
          <w:szCs w:val="24"/>
        </w:rPr>
        <w:t>формула для вычисления значений показателей надежности 4-го уровня</w:t>
      </w:r>
      <w:r w:rsidR="008F52D0" w:rsidRPr="00DC0BEB">
        <w:rPr>
          <w:rFonts w:ascii="Times New Roman" w:eastAsia="Times New Roman" w:hAnsi="Times New Roman" w:cs="Times New Roman"/>
          <w:sz w:val="24"/>
          <w:szCs w:val="24"/>
        </w:rPr>
        <w:t>):</w:t>
      </w:r>
    </w:p>
    <w:p w14:paraId="54D2BBDE"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6AB4FDE1" wp14:editId="3C7C994C">
            <wp:extent cx="1669313" cy="849832"/>
            <wp:effectExtent l="0" t="0" r="0" b="0"/>
            <wp:docPr id="14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4"/>
                    <a:srcRect/>
                    <a:stretch>
                      <a:fillRect/>
                    </a:stretch>
                  </pic:blipFill>
                  <pic:spPr>
                    <a:xfrm>
                      <a:off x="0" y="0"/>
                      <a:ext cx="1669313" cy="849832"/>
                    </a:xfrm>
                    <a:prstGeom prst="rect">
                      <a:avLst/>
                    </a:prstGeom>
                    <a:ln/>
                  </pic:spPr>
                </pic:pic>
              </a:graphicData>
            </a:graphic>
          </wp:inline>
        </w:drawing>
      </w:r>
    </w:p>
    <w:p w14:paraId="337E1EB9"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где: </w:t>
      </w:r>
      <w:r w:rsidRPr="00DC0BEB">
        <w:rPr>
          <w:rFonts w:ascii="Times New Roman" w:eastAsia="Times New Roman" w:hAnsi="Times New Roman" w:cs="Times New Roman"/>
          <w:b/>
          <w:i/>
          <w:sz w:val="24"/>
          <w:szCs w:val="24"/>
        </w:rPr>
        <w:t>k</w:t>
      </w:r>
      <w:r w:rsidRPr="00DC0BEB">
        <w:rPr>
          <w:rFonts w:ascii="Times New Roman" w:eastAsia="Times New Roman" w:hAnsi="Times New Roman" w:cs="Times New Roman"/>
          <w:sz w:val="24"/>
          <w:szCs w:val="24"/>
        </w:rPr>
        <w:t xml:space="preserve"> – порядковый номер метрики;</w:t>
      </w:r>
      <w:r w:rsidRPr="00DC0BEB">
        <w:rPr>
          <w:rFonts w:ascii="Times New Roman" w:eastAsia="Times New Roman" w:hAnsi="Times New Roman" w:cs="Times New Roman"/>
          <w:b/>
          <w:i/>
          <w:sz w:val="24"/>
          <w:szCs w:val="24"/>
        </w:rPr>
        <w:t xml:space="preserve"> q</w:t>
      </w:r>
      <w:r w:rsidRPr="00DC0BEB">
        <w:rPr>
          <w:rFonts w:ascii="Times New Roman" w:eastAsia="Times New Roman" w:hAnsi="Times New Roman" w:cs="Times New Roman"/>
          <w:sz w:val="24"/>
          <w:szCs w:val="24"/>
        </w:rPr>
        <w:t xml:space="preserve"> – порядковый номер оценочного элемента; </w:t>
      </w:r>
      <w:r w:rsidRPr="00DC0BEB">
        <w:rPr>
          <w:rFonts w:ascii="Times New Roman" w:eastAsia="Times New Roman" w:hAnsi="Times New Roman" w:cs="Times New Roman"/>
          <w:b/>
          <w:i/>
          <w:sz w:val="24"/>
          <w:szCs w:val="24"/>
        </w:rPr>
        <w:t>T</w:t>
      </w:r>
      <w:r w:rsidRPr="00DC0BEB">
        <w:rPr>
          <w:rFonts w:ascii="Times New Roman" w:eastAsia="Times New Roman" w:hAnsi="Times New Roman" w:cs="Times New Roman"/>
          <w:sz w:val="24"/>
          <w:szCs w:val="24"/>
        </w:rPr>
        <w:t xml:space="preserve"> – число значений (измерений) оценочного элемента; </w:t>
      </w:r>
      <w:r w:rsidRPr="00DC0BEB">
        <w:rPr>
          <w:rFonts w:ascii="Times New Roman" w:eastAsia="Times New Roman" w:hAnsi="Times New Roman" w:cs="Times New Roman"/>
          <w:b/>
          <w:i/>
          <w:sz w:val="24"/>
          <w:szCs w:val="24"/>
        </w:rPr>
        <w:t>t</w:t>
      </w:r>
      <w:r w:rsidRPr="00DC0BEB">
        <w:rPr>
          <w:rFonts w:ascii="Times New Roman" w:eastAsia="Times New Roman" w:hAnsi="Times New Roman" w:cs="Times New Roman"/>
          <w:sz w:val="24"/>
          <w:szCs w:val="24"/>
        </w:rPr>
        <w:t xml:space="preserve"> – номер значения оценочного элемента.</w:t>
      </w:r>
    </w:p>
    <w:p w14:paraId="086D6857"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6)МЕТРИКА Итоговая оценка </w:t>
      </w:r>
      <w:r w:rsidRPr="00DC0BEB">
        <w:rPr>
          <w:rFonts w:ascii="Times New Roman" w:eastAsia="Times New Roman" w:hAnsi="Times New Roman" w:cs="Times New Roman"/>
          <w:b/>
          <w:i/>
          <w:sz w:val="24"/>
          <w:szCs w:val="24"/>
        </w:rPr>
        <w:t>k</w:t>
      </w:r>
      <w:r w:rsidRPr="00DC0BEB">
        <w:rPr>
          <w:rFonts w:ascii="Times New Roman" w:eastAsia="Times New Roman" w:hAnsi="Times New Roman" w:cs="Times New Roman"/>
          <w:sz w:val="24"/>
          <w:szCs w:val="24"/>
        </w:rPr>
        <w:t xml:space="preserve">-ой метрики </w:t>
      </w:r>
      <w:r w:rsidRPr="00DC0BEB">
        <w:rPr>
          <w:rFonts w:ascii="Times New Roman" w:eastAsia="Times New Roman" w:hAnsi="Times New Roman" w:cs="Times New Roman"/>
          <w:b/>
          <w:i/>
          <w:sz w:val="24"/>
          <w:szCs w:val="24"/>
        </w:rPr>
        <w:t>j</w:t>
      </w:r>
      <w:r w:rsidRPr="00DC0BEB">
        <w:rPr>
          <w:rFonts w:ascii="Times New Roman" w:eastAsia="Times New Roman" w:hAnsi="Times New Roman" w:cs="Times New Roman"/>
          <w:sz w:val="24"/>
          <w:szCs w:val="24"/>
        </w:rPr>
        <w:t>-го критерия определяется по формуле (</w:t>
      </w:r>
      <w:r w:rsidRPr="00DC0BEB">
        <w:rPr>
          <w:rFonts w:ascii="Times New Roman" w:eastAsia="Times New Roman" w:hAnsi="Times New Roman" w:cs="Times New Roman"/>
          <w:i/>
          <w:sz w:val="24"/>
          <w:szCs w:val="24"/>
        </w:rPr>
        <w:t>формула для вычисления значений показателей надежности 3-го уровня</w:t>
      </w:r>
      <w:r w:rsidRPr="00DC0BEB">
        <w:rPr>
          <w:rFonts w:ascii="Times New Roman" w:eastAsia="Times New Roman" w:hAnsi="Times New Roman" w:cs="Times New Roman"/>
          <w:sz w:val="24"/>
          <w:szCs w:val="24"/>
        </w:rPr>
        <w:t>):</w:t>
      </w:r>
    </w:p>
    <w:p w14:paraId="68488FDE" w14:textId="77777777" w:rsidR="007851B7" w:rsidRPr="00DC0BEB" w:rsidRDefault="007851B7" w:rsidP="00DC0BEB">
      <w:pPr>
        <w:tabs>
          <w:tab w:val="left" w:pos="709"/>
          <w:tab w:val="right" w:leader="dot" w:pos="11482"/>
        </w:tabs>
        <w:ind w:left="142"/>
        <w:jc w:val="both"/>
        <w:rPr>
          <w:rFonts w:ascii="Times New Roman" w:eastAsia="Times New Roman" w:hAnsi="Times New Roman" w:cs="Times New Roman"/>
          <w:sz w:val="24"/>
          <w:szCs w:val="24"/>
        </w:rPr>
      </w:pPr>
    </w:p>
    <w:p w14:paraId="42C435AE"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1311DC6B" wp14:editId="2F41A640">
            <wp:extent cx="1364513" cy="594788"/>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1364513" cy="594788"/>
                    </a:xfrm>
                    <a:prstGeom prst="rect">
                      <a:avLst/>
                    </a:prstGeom>
                    <a:ln/>
                  </pic:spPr>
                </pic:pic>
              </a:graphicData>
            </a:graphic>
          </wp:inline>
        </w:drawing>
      </w:r>
    </w:p>
    <w:p w14:paraId="7C4C1B9D"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где:</w:t>
      </w:r>
      <w:r w:rsidRPr="00DC0BEB">
        <w:rPr>
          <w:rFonts w:ascii="Times New Roman" w:eastAsia="Times New Roman" w:hAnsi="Times New Roman" w:cs="Times New Roman"/>
          <w:noProof/>
          <w:sz w:val="24"/>
          <w:szCs w:val="24"/>
          <w:lang w:val="ru-RU"/>
        </w:rPr>
        <w:drawing>
          <wp:inline distT="114300" distB="114300" distL="114300" distR="114300" wp14:anchorId="0493B3A1" wp14:editId="315EDAD1">
            <wp:extent cx="228600" cy="28575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28600" cy="285750"/>
                    </a:xfrm>
                    <a:prstGeom prst="rect">
                      <a:avLst/>
                    </a:prstGeom>
                    <a:ln/>
                  </pic:spPr>
                </pic:pic>
              </a:graphicData>
            </a:graphic>
          </wp:inline>
        </w:drawing>
      </w:r>
      <w:r w:rsidRPr="00DC0BEB">
        <w:rPr>
          <w:rFonts w:ascii="Times New Roman" w:eastAsia="Times New Roman" w:hAnsi="Times New Roman" w:cs="Times New Roman"/>
          <w:sz w:val="24"/>
          <w:szCs w:val="24"/>
        </w:rPr>
        <w:t xml:space="preserve"> – признак метрики;</w:t>
      </w:r>
      <w:r w:rsidRPr="00DC0BEB">
        <w:rPr>
          <w:rFonts w:ascii="Times New Roman" w:eastAsia="Times New Roman" w:hAnsi="Times New Roman" w:cs="Times New Roman"/>
          <w:b/>
          <w:i/>
          <w:sz w:val="24"/>
          <w:szCs w:val="24"/>
        </w:rPr>
        <w:t xml:space="preserve"> Q</w:t>
      </w:r>
      <w:r w:rsidRPr="00DC0BEB">
        <w:rPr>
          <w:rFonts w:ascii="Times New Roman" w:eastAsia="Times New Roman" w:hAnsi="Times New Roman" w:cs="Times New Roman"/>
          <w:sz w:val="24"/>
          <w:szCs w:val="24"/>
        </w:rPr>
        <w:t xml:space="preserve"> – число оценочных элементов, реально используемых при оценке </w:t>
      </w:r>
      <w:r w:rsidRPr="00DC0BEB">
        <w:rPr>
          <w:rFonts w:ascii="Times New Roman" w:eastAsia="Times New Roman" w:hAnsi="Times New Roman" w:cs="Times New Roman"/>
          <w:b/>
          <w:i/>
          <w:sz w:val="24"/>
          <w:szCs w:val="24"/>
        </w:rPr>
        <w:t>k</w:t>
      </w:r>
      <w:r w:rsidRPr="00DC0BEB">
        <w:rPr>
          <w:rFonts w:ascii="Times New Roman" w:eastAsia="Times New Roman" w:hAnsi="Times New Roman" w:cs="Times New Roman"/>
          <w:sz w:val="24"/>
          <w:szCs w:val="24"/>
        </w:rPr>
        <w:t>-й метрики.</w:t>
      </w:r>
    </w:p>
    <w:p w14:paraId="0ECC5A36"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7)КРИТЕРИЙ Абсолютные показатели </w:t>
      </w:r>
      <w:r w:rsidRPr="00DC0BEB">
        <w:rPr>
          <w:rFonts w:ascii="Times New Roman" w:eastAsia="Times New Roman" w:hAnsi="Times New Roman" w:cs="Times New Roman"/>
          <w:b/>
          <w:i/>
          <w:sz w:val="24"/>
          <w:szCs w:val="24"/>
        </w:rPr>
        <w:t>j</w:t>
      </w:r>
      <w:r w:rsidRPr="00DC0BEB">
        <w:rPr>
          <w:rFonts w:ascii="Times New Roman" w:eastAsia="Times New Roman" w:hAnsi="Times New Roman" w:cs="Times New Roman"/>
          <w:sz w:val="24"/>
          <w:szCs w:val="24"/>
        </w:rPr>
        <w:t xml:space="preserve">-го критерия надежности </w:t>
      </w:r>
      <w:r w:rsidRPr="00DC0BEB">
        <w:rPr>
          <w:rFonts w:ascii="Times New Roman" w:eastAsia="Times New Roman" w:hAnsi="Times New Roman" w:cs="Times New Roman"/>
          <w:noProof/>
          <w:sz w:val="24"/>
          <w:szCs w:val="24"/>
          <w:lang w:val="ru-RU"/>
        </w:rPr>
        <w:drawing>
          <wp:inline distT="114300" distB="114300" distL="114300" distR="114300" wp14:anchorId="1EFD47AA" wp14:editId="75B30006">
            <wp:extent cx="304800" cy="314325"/>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7"/>
                    <a:srcRect/>
                    <a:stretch>
                      <a:fillRect/>
                    </a:stretch>
                  </pic:blipFill>
                  <pic:spPr>
                    <a:xfrm>
                      <a:off x="0" y="0"/>
                      <a:ext cx="304800" cy="314325"/>
                    </a:xfrm>
                    <a:prstGeom prst="rect">
                      <a:avLst/>
                    </a:prstGeom>
                    <a:ln/>
                  </pic:spPr>
                </pic:pic>
              </a:graphicData>
            </a:graphic>
          </wp:inline>
        </w:drawing>
      </w:r>
      <w:r w:rsidRPr="00DC0BEB">
        <w:rPr>
          <w:rFonts w:ascii="Times New Roman" w:eastAsia="Times New Roman" w:hAnsi="Times New Roman" w:cs="Times New Roman"/>
          <w:sz w:val="24"/>
          <w:szCs w:val="24"/>
        </w:rPr>
        <w:t xml:space="preserve"> вычисляются по формуле (</w:t>
      </w:r>
      <w:r w:rsidRPr="00DC0BEB">
        <w:rPr>
          <w:rFonts w:ascii="Times New Roman" w:eastAsia="Times New Roman" w:hAnsi="Times New Roman" w:cs="Times New Roman"/>
          <w:i/>
          <w:sz w:val="24"/>
          <w:szCs w:val="24"/>
        </w:rPr>
        <w:t>формула для вычисления значений показателей надежности 2-го уровня</w:t>
      </w:r>
      <w:r w:rsidRPr="00DC0BEB">
        <w:rPr>
          <w:rFonts w:ascii="Times New Roman" w:eastAsia="Times New Roman" w:hAnsi="Times New Roman" w:cs="Times New Roman"/>
          <w:sz w:val="24"/>
          <w:szCs w:val="24"/>
        </w:rPr>
        <w:t>):</w:t>
      </w:r>
    </w:p>
    <w:p w14:paraId="50AD8CFA"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6F14DA04" wp14:editId="0DFCC4C4">
            <wp:extent cx="1678838" cy="1088976"/>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1678838" cy="1088976"/>
                    </a:xfrm>
                    <a:prstGeom prst="rect">
                      <a:avLst/>
                    </a:prstGeom>
                    <a:ln/>
                  </pic:spPr>
                </pic:pic>
              </a:graphicData>
            </a:graphic>
          </wp:inline>
        </w:drawing>
      </w:r>
    </w:p>
    <w:p w14:paraId="2D0637FA"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где: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 xml:space="preserve"> – число метрик, относящихся к </w:t>
      </w:r>
      <w:r w:rsidRPr="00DC0BEB">
        <w:rPr>
          <w:rFonts w:ascii="Times New Roman" w:eastAsia="Times New Roman" w:hAnsi="Times New Roman" w:cs="Times New Roman"/>
          <w:b/>
          <w:i/>
          <w:sz w:val="24"/>
          <w:szCs w:val="24"/>
        </w:rPr>
        <w:t>j</w:t>
      </w:r>
      <w:r w:rsidRPr="00DC0BEB">
        <w:rPr>
          <w:rFonts w:ascii="Times New Roman" w:eastAsia="Times New Roman" w:hAnsi="Times New Roman" w:cs="Times New Roman"/>
          <w:sz w:val="24"/>
          <w:szCs w:val="24"/>
        </w:rPr>
        <w:t xml:space="preserve">-му критерию, реально используемых при оценке;  </w:t>
      </w:r>
      <w:r w:rsidRPr="00DC0BEB">
        <w:rPr>
          <w:rFonts w:ascii="Times New Roman" w:eastAsia="Times New Roman" w:hAnsi="Times New Roman" w:cs="Times New Roman"/>
          <w:noProof/>
          <w:sz w:val="24"/>
          <w:szCs w:val="24"/>
          <w:lang w:val="ru-RU"/>
        </w:rPr>
        <w:drawing>
          <wp:inline distT="114300" distB="114300" distL="114300" distR="114300" wp14:anchorId="351549AD" wp14:editId="0CB84DB7">
            <wp:extent cx="276225" cy="28575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276225" cy="285750"/>
                    </a:xfrm>
                    <a:prstGeom prst="rect">
                      <a:avLst/>
                    </a:prstGeom>
                    <a:ln/>
                  </pic:spPr>
                </pic:pic>
              </a:graphicData>
            </a:graphic>
          </wp:inline>
        </w:drawing>
      </w:r>
      <w:r w:rsidRPr="00DC0BEB">
        <w:rPr>
          <w:rFonts w:ascii="Times New Roman" w:eastAsia="Times New Roman" w:hAnsi="Times New Roman" w:cs="Times New Roman"/>
          <w:sz w:val="24"/>
          <w:szCs w:val="24"/>
        </w:rPr>
        <w:t xml:space="preserve"> – признак критерия.</w:t>
      </w:r>
    </w:p>
    <w:p w14:paraId="629E2D89"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8)КРИТЕРИЙ Относительные значения </w:t>
      </w:r>
      <w:r w:rsidRPr="00DC0BEB">
        <w:rPr>
          <w:rFonts w:ascii="Times New Roman" w:eastAsia="Times New Roman" w:hAnsi="Times New Roman" w:cs="Times New Roman"/>
          <w:noProof/>
          <w:sz w:val="24"/>
          <w:szCs w:val="24"/>
          <w:lang w:val="ru-RU"/>
        </w:rPr>
        <w:drawing>
          <wp:inline distT="114300" distB="114300" distL="114300" distR="114300" wp14:anchorId="158A0D1F" wp14:editId="6C26151B">
            <wp:extent cx="344965" cy="498283"/>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344965" cy="498283"/>
                    </a:xfrm>
                    <a:prstGeom prst="rect">
                      <a:avLst/>
                    </a:prstGeom>
                    <a:ln/>
                  </pic:spPr>
                </pic:pic>
              </a:graphicData>
            </a:graphic>
          </wp:inline>
        </w:drawing>
      </w: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b/>
          <w:i/>
          <w:sz w:val="24"/>
          <w:szCs w:val="24"/>
        </w:rPr>
        <w:t>j</w:t>
      </w:r>
      <w:r w:rsidRPr="00DC0BEB">
        <w:rPr>
          <w:rFonts w:ascii="Times New Roman" w:eastAsia="Times New Roman" w:hAnsi="Times New Roman" w:cs="Times New Roman"/>
          <w:sz w:val="24"/>
          <w:szCs w:val="24"/>
        </w:rPr>
        <w:t xml:space="preserve">-го критерия надежности </w:t>
      </w:r>
      <w:r w:rsidRPr="00DC0BEB">
        <w:rPr>
          <w:rFonts w:ascii="Times New Roman" w:eastAsia="Times New Roman" w:hAnsi="Times New Roman" w:cs="Times New Roman"/>
          <w:noProof/>
          <w:sz w:val="24"/>
          <w:szCs w:val="24"/>
          <w:lang w:val="ru-RU"/>
        </w:rPr>
        <w:drawing>
          <wp:inline distT="114300" distB="114300" distL="114300" distR="114300" wp14:anchorId="0C04AB84" wp14:editId="2A34A06D">
            <wp:extent cx="446094" cy="611786"/>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446094" cy="611786"/>
                    </a:xfrm>
                    <a:prstGeom prst="rect">
                      <a:avLst/>
                    </a:prstGeom>
                    <a:ln/>
                  </pic:spPr>
                </pic:pic>
              </a:graphicData>
            </a:graphic>
          </wp:inline>
        </w:drawing>
      </w:r>
      <w:r w:rsidRPr="00DC0BEB">
        <w:rPr>
          <w:rFonts w:ascii="Times New Roman" w:eastAsia="Times New Roman" w:hAnsi="Times New Roman" w:cs="Times New Roman"/>
          <w:sz w:val="24"/>
          <w:szCs w:val="24"/>
        </w:rPr>
        <w:t xml:space="preserve"> по отношению к базовому значению </w:t>
      </w:r>
      <w:r w:rsidRPr="00DC0BEB">
        <w:rPr>
          <w:rFonts w:ascii="Times New Roman" w:eastAsia="Times New Roman" w:hAnsi="Times New Roman" w:cs="Times New Roman"/>
          <w:noProof/>
          <w:sz w:val="24"/>
          <w:szCs w:val="24"/>
          <w:lang w:val="ru-RU"/>
        </w:rPr>
        <w:drawing>
          <wp:inline distT="114300" distB="114300" distL="114300" distR="114300" wp14:anchorId="3FFB3549" wp14:editId="23381A7F">
            <wp:extent cx="438299" cy="452438"/>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
                    <a:srcRect/>
                    <a:stretch>
                      <a:fillRect/>
                    </a:stretch>
                  </pic:blipFill>
                  <pic:spPr>
                    <a:xfrm>
                      <a:off x="0" y="0"/>
                      <a:ext cx="438299" cy="452438"/>
                    </a:xfrm>
                    <a:prstGeom prst="rect">
                      <a:avLst/>
                    </a:prstGeom>
                    <a:ln/>
                  </pic:spPr>
                </pic:pic>
              </a:graphicData>
            </a:graphic>
          </wp:inline>
        </w:drawing>
      </w:r>
      <w:r w:rsidRPr="00DC0BEB">
        <w:rPr>
          <w:rFonts w:ascii="Times New Roman" w:eastAsia="Times New Roman" w:hAnsi="Times New Roman" w:cs="Times New Roman"/>
          <w:sz w:val="24"/>
          <w:szCs w:val="24"/>
        </w:rPr>
        <w:t xml:space="preserve"> определяются по формуле</w:t>
      </w:r>
    </w:p>
    <w:p w14:paraId="6945D80E"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3A5D3FF8" wp14:editId="266BF206">
            <wp:extent cx="1341337" cy="1139543"/>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3"/>
                    <a:srcRect/>
                    <a:stretch>
                      <a:fillRect/>
                    </a:stretch>
                  </pic:blipFill>
                  <pic:spPr>
                    <a:xfrm>
                      <a:off x="0" y="0"/>
                      <a:ext cx="1341337" cy="1139543"/>
                    </a:xfrm>
                    <a:prstGeom prst="rect">
                      <a:avLst/>
                    </a:prstGeom>
                    <a:ln/>
                  </pic:spPr>
                </pic:pic>
              </a:graphicData>
            </a:graphic>
          </wp:inline>
        </w:drawing>
      </w:r>
    </w:p>
    <w:p w14:paraId="377E7185"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9)ФАКТОР Абсолютные и относительные значения надежности определяются по формулам:</w:t>
      </w:r>
    </w:p>
    <w:p w14:paraId="08D5CC64"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16309D5C" wp14:editId="62118958">
            <wp:extent cx="2278913" cy="2487350"/>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4"/>
                    <a:srcRect/>
                    <a:stretch>
                      <a:fillRect/>
                    </a:stretch>
                  </pic:blipFill>
                  <pic:spPr>
                    <a:xfrm>
                      <a:off x="0" y="0"/>
                      <a:ext cx="2278913" cy="2487350"/>
                    </a:xfrm>
                    <a:prstGeom prst="rect">
                      <a:avLst/>
                    </a:prstGeom>
                    <a:ln/>
                  </pic:spPr>
                </pic:pic>
              </a:graphicData>
            </a:graphic>
          </wp:inline>
        </w:drawing>
      </w:r>
    </w:p>
    <w:p w14:paraId="0D0EE056" w14:textId="77777777" w:rsidR="007851B7" w:rsidRPr="00DC0BEB" w:rsidRDefault="008F52D0" w:rsidP="00DC0BEB">
      <w:pPr>
        <w:tabs>
          <w:tab w:val="left" w:pos="709"/>
          <w:tab w:val="right" w:leader="dot" w:pos="11482"/>
        </w:tabs>
        <w:ind w:left="142"/>
        <w:jc w:val="both"/>
        <w:rPr>
          <w:rFonts w:ascii="Times New Roman" w:hAnsi="Times New Roman" w:cs="Times New Roman"/>
          <w:sz w:val="24"/>
          <w:szCs w:val="24"/>
        </w:rPr>
      </w:pPr>
      <w:r w:rsidRPr="00DC0BEB">
        <w:rPr>
          <w:rFonts w:ascii="Times New Roman" w:eastAsia="Times New Roman" w:hAnsi="Times New Roman" w:cs="Times New Roman"/>
          <w:sz w:val="24"/>
          <w:szCs w:val="24"/>
        </w:rPr>
        <w:t xml:space="preserve">где: </w:t>
      </w:r>
      <w:r w:rsidRPr="00DC0BEB">
        <w:rPr>
          <w:rFonts w:ascii="Times New Roman" w:eastAsia="Times New Roman" w:hAnsi="Times New Roman" w:cs="Times New Roman"/>
          <w:noProof/>
          <w:sz w:val="24"/>
          <w:szCs w:val="24"/>
          <w:lang w:val="ru-RU"/>
        </w:rPr>
        <w:drawing>
          <wp:inline distT="114300" distB="114300" distL="114300" distR="114300" wp14:anchorId="55CED447" wp14:editId="7AB2836D">
            <wp:extent cx="305562" cy="368782"/>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5"/>
                    <a:srcRect/>
                    <a:stretch>
                      <a:fillRect/>
                    </a:stretch>
                  </pic:blipFill>
                  <pic:spPr>
                    <a:xfrm>
                      <a:off x="0" y="0"/>
                      <a:ext cx="305562" cy="368782"/>
                    </a:xfrm>
                    <a:prstGeom prst="rect">
                      <a:avLst/>
                    </a:prstGeom>
                    <a:ln/>
                  </pic:spPr>
                </pic:pic>
              </a:graphicData>
            </a:graphic>
          </wp:inline>
        </w:drawing>
      </w:r>
      <w:r w:rsidRPr="00DC0BEB">
        <w:rPr>
          <w:rFonts w:ascii="Times New Roman" w:eastAsia="Times New Roman" w:hAnsi="Times New Roman" w:cs="Times New Roman"/>
          <w:sz w:val="24"/>
          <w:szCs w:val="24"/>
        </w:rPr>
        <w:t xml:space="preserve"> – признак фактора;</w:t>
      </w:r>
      <w:r w:rsidRPr="00DC0BEB">
        <w:rPr>
          <w:rFonts w:ascii="Times New Roman" w:eastAsia="Times New Roman" w:hAnsi="Times New Roman" w:cs="Times New Roman"/>
          <w:b/>
          <w:i/>
          <w:sz w:val="24"/>
          <w:szCs w:val="24"/>
        </w:rPr>
        <w:t xml:space="preserve"> N</w:t>
      </w:r>
      <w:r w:rsidRPr="00DC0BEB">
        <w:rPr>
          <w:rFonts w:ascii="Times New Roman" w:eastAsia="Times New Roman" w:hAnsi="Times New Roman" w:cs="Times New Roman"/>
          <w:sz w:val="24"/>
          <w:szCs w:val="24"/>
        </w:rPr>
        <w:t xml:space="preserve"> – число критериев надежности, реально используемых при оценке.</w:t>
      </w:r>
    </w:p>
    <w:p w14:paraId="0EC10C13" w14:textId="0B0538EC"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87" w:name="_Toc35467813"/>
      <w:r w:rsidRPr="00DC0BEB">
        <w:rPr>
          <w:rFonts w:ascii="Times New Roman" w:hAnsi="Times New Roman" w:cs="Times New Roman"/>
          <w:b/>
          <w:color w:val="000000"/>
          <w:sz w:val="24"/>
          <w:szCs w:val="24"/>
        </w:rPr>
        <w:t>Модель надежности ПС в соответствии с СТБ ИСО/МЭК 9126-2003.</w:t>
      </w:r>
      <w:bookmarkEnd w:id="87"/>
    </w:p>
    <w:p w14:paraId="76FF7C14" w14:textId="25A1A85A" w:rsidR="00111559" w:rsidRPr="00111559" w:rsidRDefault="00111559" w:rsidP="00DC0BEB">
      <w:pPr>
        <w:tabs>
          <w:tab w:val="left" w:pos="709"/>
          <w:tab w:val="right" w:leader="dot" w:pos="11482"/>
        </w:tabs>
        <w:ind w:left="142"/>
        <w:jc w:val="both"/>
        <w:rPr>
          <w:rFonts w:ascii="Times New Roman" w:eastAsia="Times New Roman" w:hAnsi="Times New Roman" w:cs="Times New Roman"/>
          <w:sz w:val="24"/>
          <w:szCs w:val="24"/>
          <w:lang w:val="ru-RU"/>
        </w:rPr>
      </w:pPr>
      <w:r>
        <w:rPr>
          <w:rFonts w:ascii="Times New Roman" w:eastAsia="Times New Roman" w:hAnsi="Times New Roman" w:cs="Times New Roman"/>
          <w:b/>
          <w:sz w:val="24"/>
          <w:szCs w:val="24"/>
          <w:lang w:val="ru-RU"/>
        </w:rPr>
        <w:t>Т</w:t>
      </w:r>
      <w:r>
        <w:rPr>
          <w:rFonts w:ascii="Times New Roman" w:eastAsia="Times New Roman" w:hAnsi="Times New Roman" w:cs="Times New Roman"/>
          <w:b/>
          <w:sz w:val="24"/>
          <w:szCs w:val="24"/>
        </w:rPr>
        <w:t>рехуровневая иерархическая модель</w:t>
      </w:r>
      <w:r w:rsidR="008F52D0" w:rsidRPr="00111559">
        <w:rPr>
          <w:rFonts w:ascii="Times New Roman" w:eastAsia="Times New Roman" w:hAnsi="Times New Roman" w:cs="Times New Roman"/>
          <w:b/>
          <w:sz w:val="24"/>
          <w:szCs w:val="24"/>
        </w:rPr>
        <w:t xml:space="preserve"> качества</w:t>
      </w:r>
      <w:r>
        <w:rPr>
          <w:rFonts w:ascii="Times New Roman" w:eastAsia="Times New Roman" w:hAnsi="Times New Roman" w:cs="Times New Roman"/>
          <w:sz w:val="24"/>
          <w:szCs w:val="24"/>
          <w:lang w:val="ru-RU"/>
        </w:rPr>
        <w:t>:</w:t>
      </w:r>
    </w:p>
    <w:p w14:paraId="48F1D1F4" w14:textId="1134E4D4" w:rsidR="00111559" w:rsidRPr="00111559" w:rsidRDefault="00111559"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111559">
        <w:rPr>
          <w:rFonts w:ascii="Times New Roman" w:eastAsia="Times New Roman" w:hAnsi="Times New Roman" w:cs="Times New Roman"/>
          <w:b/>
          <w:sz w:val="24"/>
          <w:szCs w:val="24"/>
          <w:lang w:val="ru-RU"/>
        </w:rPr>
        <w:t>1-й уровень</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sz w:val="24"/>
          <w:szCs w:val="24"/>
        </w:rPr>
        <w:t>шесть характеристик качества</w:t>
      </w:r>
      <w:r>
        <w:rPr>
          <w:rFonts w:ascii="Times New Roman" w:eastAsia="Times New Roman" w:hAnsi="Times New Roman" w:cs="Times New Roman"/>
          <w:sz w:val="24"/>
          <w:szCs w:val="24"/>
          <w:lang w:val="ru-RU"/>
        </w:rPr>
        <w:t>;</w:t>
      </w:r>
    </w:p>
    <w:p w14:paraId="0B255711" w14:textId="1E933A6B" w:rsidR="00111559" w:rsidRPr="00111559" w:rsidRDefault="00111559"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111559">
        <w:rPr>
          <w:rFonts w:ascii="Times New Roman" w:eastAsia="Times New Roman" w:hAnsi="Times New Roman" w:cs="Times New Roman"/>
          <w:b/>
          <w:sz w:val="24"/>
          <w:szCs w:val="24"/>
          <w:lang w:val="ru-RU"/>
        </w:rPr>
        <w:t>2-й уровень</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sz w:val="24"/>
          <w:szCs w:val="24"/>
        </w:rPr>
        <w:t>подхарактеристики</w:t>
      </w:r>
      <w:r>
        <w:rPr>
          <w:rFonts w:ascii="Times New Roman" w:eastAsia="Times New Roman" w:hAnsi="Times New Roman" w:cs="Times New Roman"/>
          <w:sz w:val="24"/>
          <w:szCs w:val="24"/>
          <w:lang w:val="ru-RU"/>
        </w:rPr>
        <w:t xml:space="preserve"> качества;</w:t>
      </w:r>
    </w:p>
    <w:p w14:paraId="5127FE2E" w14:textId="353B5735" w:rsidR="007851B7" w:rsidRPr="00DC0BEB" w:rsidRDefault="00111559" w:rsidP="00111559">
      <w:pPr>
        <w:tabs>
          <w:tab w:val="left" w:pos="709"/>
          <w:tab w:val="right" w:leader="dot" w:pos="11482"/>
        </w:tabs>
        <w:ind w:left="142"/>
        <w:jc w:val="both"/>
        <w:rPr>
          <w:rFonts w:ascii="Times New Roman" w:eastAsia="Times New Roman" w:hAnsi="Times New Roman" w:cs="Times New Roman"/>
          <w:sz w:val="24"/>
          <w:szCs w:val="24"/>
        </w:rPr>
      </w:pPr>
      <w:r w:rsidRPr="00111559">
        <w:rPr>
          <w:rFonts w:ascii="Times New Roman" w:eastAsia="Times New Roman" w:hAnsi="Times New Roman" w:cs="Times New Roman"/>
          <w:b/>
          <w:sz w:val="24"/>
          <w:szCs w:val="24"/>
          <w:lang w:val="ru-RU"/>
        </w:rPr>
        <w:t>3-й уровень</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sz w:val="24"/>
          <w:szCs w:val="24"/>
        </w:rPr>
        <w:t>метрики качества.</w:t>
      </w:r>
    </w:p>
    <w:p w14:paraId="3FD3F74B" w14:textId="723FAD21" w:rsidR="0031636F" w:rsidRPr="00E9532D" w:rsidRDefault="00111559" w:rsidP="00E9532D">
      <w:pPr>
        <w:pStyle w:val="afa"/>
        <w:spacing w:before="0" w:beforeAutospacing="0" w:after="0" w:afterAutospacing="0"/>
        <w:rPr>
          <w:color w:val="000000"/>
        </w:rPr>
      </w:pPr>
      <w:r w:rsidRPr="00E9532D">
        <w:rPr>
          <w:b/>
          <w:color w:val="000000"/>
        </w:rPr>
        <w:t>Надежность</w:t>
      </w:r>
      <w:r w:rsidR="0031636F" w:rsidRPr="00E9532D">
        <w:rPr>
          <w:b/>
          <w:color w:val="000000"/>
        </w:rPr>
        <w:t xml:space="preserve"> (одна из 6</w:t>
      </w:r>
      <w:r w:rsidR="00E9532D" w:rsidRPr="00E9532D">
        <w:rPr>
          <w:b/>
          <w:color w:val="000000"/>
        </w:rPr>
        <w:t xml:space="preserve"> характеристик)</w:t>
      </w:r>
      <w:r w:rsidRPr="00E9532D">
        <w:rPr>
          <w:color w:val="000000"/>
        </w:rPr>
        <w:t xml:space="preserve"> </w:t>
      </w:r>
      <w:r w:rsidR="00E9532D">
        <w:rPr>
          <w:color w:val="000000"/>
        </w:rPr>
        <w:t>- с</w:t>
      </w:r>
      <w:r w:rsidRPr="00E9532D">
        <w:rPr>
          <w:color w:val="000000"/>
        </w:rPr>
        <w:t>овокупность свойств, характеризующая способность программного средства сохранять заданный уровень пригодности в заданных условиях в течении заданного интервала времени.</w:t>
      </w:r>
    </w:p>
    <w:p w14:paraId="441CC155" w14:textId="020CCAFD" w:rsidR="00111559" w:rsidRDefault="008F52D0" w:rsidP="00E9532D">
      <w:pPr>
        <w:pStyle w:val="afa"/>
        <w:spacing w:before="0" w:beforeAutospacing="0" w:after="0" w:afterAutospacing="0"/>
      </w:pPr>
      <w:r w:rsidRPr="00111559">
        <w:rPr>
          <w:i/>
        </w:rPr>
        <w:t>Надежность</w:t>
      </w:r>
      <w:r w:rsidRPr="00DC0BEB">
        <w:t xml:space="preserve"> включает подхарактеристики</w:t>
      </w:r>
      <w:r w:rsidR="00111559">
        <w:t>:</w:t>
      </w:r>
    </w:p>
    <w:p w14:paraId="5D22EC19" w14:textId="06FA4858" w:rsidR="00111559" w:rsidRPr="00111559" w:rsidRDefault="00111559" w:rsidP="00FE6139">
      <w:pPr>
        <w:pStyle w:val="af9"/>
        <w:numPr>
          <w:ilvl w:val="0"/>
          <w:numId w:val="30"/>
        </w:numPr>
        <w:tabs>
          <w:tab w:val="left" w:pos="709"/>
          <w:tab w:val="right" w:leader="dot" w:pos="11482"/>
        </w:tabs>
        <w:jc w:val="both"/>
        <w:rPr>
          <w:rFonts w:ascii="Times New Roman" w:eastAsia="Times New Roman" w:hAnsi="Times New Roman" w:cs="Times New Roman"/>
          <w:sz w:val="24"/>
          <w:szCs w:val="24"/>
          <w:lang w:val="ru-RU"/>
        </w:rPr>
      </w:pPr>
      <w:r w:rsidRPr="00111559">
        <w:rPr>
          <w:rFonts w:ascii="Times New Roman" w:eastAsia="Times New Roman" w:hAnsi="Times New Roman" w:cs="Times New Roman"/>
          <w:sz w:val="24"/>
          <w:szCs w:val="24"/>
        </w:rPr>
        <w:t>Стабильность</w:t>
      </w:r>
      <w:r w:rsidRPr="00111559">
        <w:rPr>
          <w:rFonts w:ascii="Times New Roman" w:eastAsia="Times New Roman" w:hAnsi="Times New Roman" w:cs="Times New Roman"/>
          <w:sz w:val="24"/>
          <w:szCs w:val="24"/>
          <w:lang w:val="ru-RU"/>
        </w:rPr>
        <w:t>;</w:t>
      </w:r>
    </w:p>
    <w:p w14:paraId="60F77AEC" w14:textId="77777777" w:rsidR="00111559" w:rsidRPr="00111559" w:rsidRDefault="00111559" w:rsidP="00FE6139">
      <w:pPr>
        <w:pStyle w:val="af9"/>
        <w:numPr>
          <w:ilvl w:val="0"/>
          <w:numId w:val="30"/>
        </w:numPr>
        <w:tabs>
          <w:tab w:val="left" w:pos="709"/>
          <w:tab w:val="right" w:leader="dot" w:pos="11482"/>
        </w:tabs>
        <w:jc w:val="both"/>
        <w:rPr>
          <w:rFonts w:ascii="Times New Roman" w:eastAsia="Times New Roman" w:hAnsi="Times New Roman" w:cs="Times New Roman"/>
          <w:sz w:val="24"/>
          <w:szCs w:val="24"/>
          <w:lang w:val="ru-RU"/>
        </w:rPr>
      </w:pPr>
      <w:r w:rsidRPr="00111559">
        <w:rPr>
          <w:rFonts w:ascii="Times New Roman" w:eastAsia="Times New Roman" w:hAnsi="Times New Roman" w:cs="Times New Roman"/>
          <w:sz w:val="24"/>
          <w:szCs w:val="24"/>
        </w:rPr>
        <w:t>Устойчивость к ошибке</w:t>
      </w:r>
      <w:r w:rsidRPr="00111559">
        <w:rPr>
          <w:rFonts w:ascii="Times New Roman" w:eastAsia="Times New Roman" w:hAnsi="Times New Roman" w:cs="Times New Roman"/>
          <w:sz w:val="24"/>
          <w:szCs w:val="24"/>
          <w:lang w:val="ru-RU"/>
        </w:rPr>
        <w:t>;</w:t>
      </w:r>
    </w:p>
    <w:p w14:paraId="23318715" w14:textId="49093494" w:rsidR="007851B7" w:rsidRPr="00111559" w:rsidRDefault="00111559" w:rsidP="00FE6139">
      <w:pPr>
        <w:pStyle w:val="af9"/>
        <w:numPr>
          <w:ilvl w:val="0"/>
          <w:numId w:val="30"/>
        </w:numPr>
        <w:tabs>
          <w:tab w:val="left" w:pos="709"/>
          <w:tab w:val="right" w:leader="dot" w:pos="11482"/>
        </w:tabs>
        <w:jc w:val="both"/>
        <w:rPr>
          <w:rFonts w:ascii="Times New Roman" w:eastAsia="Times New Roman" w:hAnsi="Times New Roman" w:cs="Times New Roman"/>
          <w:sz w:val="24"/>
          <w:szCs w:val="24"/>
        </w:rPr>
      </w:pPr>
      <w:r w:rsidRPr="00111559">
        <w:rPr>
          <w:rFonts w:ascii="Times New Roman" w:eastAsia="Times New Roman" w:hAnsi="Times New Roman" w:cs="Times New Roman"/>
          <w:sz w:val="24"/>
          <w:szCs w:val="24"/>
        </w:rPr>
        <w:t>Восстанавливаемость.</w:t>
      </w:r>
    </w:p>
    <w:p w14:paraId="3E17F9AF" w14:textId="77777777" w:rsidR="007851B7" w:rsidRPr="00111559"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111559">
        <w:rPr>
          <w:rFonts w:ascii="Times New Roman" w:eastAsia="Times New Roman" w:hAnsi="Times New Roman" w:cs="Times New Roman"/>
          <w:b/>
          <w:sz w:val="24"/>
          <w:szCs w:val="24"/>
        </w:rPr>
        <w:t xml:space="preserve">Стабильность (Maturity) </w:t>
      </w:r>
      <w:r w:rsidRPr="00111559">
        <w:rPr>
          <w:rFonts w:ascii="Times New Roman" w:eastAsia="Times New Roman" w:hAnsi="Times New Roman" w:cs="Times New Roman"/>
          <w:sz w:val="24"/>
          <w:szCs w:val="24"/>
        </w:rPr>
        <w:t>– способность программного продукта избегать отказов вследствие ошибок в программах.</w:t>
      </w:r>
    </w:p>
    <w:p w14:paraId="38D28C3C" w14:textId="77777777" w:rsidR="007851B7" w:rsidRPr="00111559"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111559">
        <w:rPr>
          <w:rFonts w:ascii="Times New Roman" w:eastAsia="Times New Roman" w:hAnsi="Times New Roman" w:cs="Times New Roman"/>
          <w:b/>
          <w:sz w:val="24"/>
          <w:szCs w:val="24"/>
        </w:rPr>
        <w:t xml:space="preserve">Устойчивость к ошибке (Fault tolerance) </w:t>
      </w:r>
      <w:r w:rsidRPr="00111559">
        <w:rPr>
          <w:rFonts w:ascii="Times New Roman" w:eastAsia="Times New Roman" w:hAnsi="Times New Roman" w:cs="Times New Roman"/>
          <w:sz w:val="24"/>
          <w:szCs w:val="24"/>
        </w:rPr>
        <w:t>– способность программного продукта поддерживать заданный уровень качества функционирования в случаях ошибок в программах или нарушения заданного интерфейса ПП.</w:t>
      </w:r>
    </w:p>
    <w:p w14:paraId="005AB597"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111559">
        <w:rPr>
          <w:rFonts w:ascii="Times New Roman" w:eastAsia="Times New Roman" w:hAnsi="Times New Roman" w:cs="Times New Roman"/>
          <w:b/>
          <w:sz w:val="24"/>
          <w:szCs w:val="24"/>
        </w:rPr>
        <w:t>Восстанавливаемость (Recoverability)</w:t>
      </w:r>
      <w:r w:rsidRPr="00DC0BEB">
        <w:rPr>
          <w:rFonts w:ascii="Times New Roman" w:eastAsia="Times New Roman" w:hAnsi="Times New Roman" w:cs="Times New Roman"/>
          <w:i/>
          <w:sz w:val="24"/>
          <w:szCs w:val="24"/>
        </w:rPr>
        <w:t xml:space="preserve"> </w:t>
      </w:r>
      <w:r w:rsidRPr="00DC0BEB">
        <w:rPr>
          <w:rFonts w:ascii="Times New Roman" w:eastAsia="Times New Roman" w:hAnsi="Times New Roman" w:cs="Times New Roman"/>
          <w:sz w:val="24"/>
          <w:szCs w:val="24"/>
        </w:rPr>
        <w:t>– способность программного продукта восстанавливать заданный уровень качества функционирования и данные, поврежденные в случае отказа. Одним из показателей восстанавливаемости является длительность восстановления.</w:t>
      </w:r>
    </w:p>
    <w:p w14:paraId="3D634971" w14:textId="5FA81D50" w:rsidR="007851B7" w:rsidRPr="00E9532D" w:rsidRDefault="008F52D0" w:rsidP="00E9532D">
      <w:pPr>
        <w:tabs>
          <w:tab w:val="left" w:pos="709"/>
          <w:tab w:val="right" w:leader="dot" w:pos="11482"/>
        </w:tabs>
        <w:ind w:left="142"/>
        <w:jc w:val="both"/>
        <w:rPr>
          <w:rFonts w:ascii="Times New Roman" w:eastAsia="Times New Roman" w:hAnsi="Times New Roman" w:cs="Times New Roman"/>
          <w:sz w:val="16"/>
          <w:szCs w:val="24"/>
        </w:rPr>
      </w:pPr>
      <w:r w:rsidRPr="00111559">
        <w:rPr>
          <w:rFonts w:ascii="Times New Roman" w:eastAsia="Times New Roman" w:hAnsi="Times New Roman" w:cs="Times New Roman"/>
          <w:sz w:val="16"/>
          <w:szCs w:val="24"/>
        </w:rPr>
        <w:t>Следует отметить, что в данном стандарте регламентирован только первый уровень модели – уровень характеристик. Приведенные подхарактеристики носят рекомендательный характер. Примеры метрик</w:t>
      </w:r>
      <w:r w:rsidR="00111559" w:rsidRPr="00111559">
        <w:rPr>
          <w:rFonts w:ascii="Times New Roman" w:eastAsia="Times New Roman" w:hAnsi="Times New Roman" w:cs="Times New Roman"/>
          <w:sz w:val="16"/>
          <w:szCs w:val="24"/>
          <w:lang w:val="ru-RU"/>
        </w:rPr>
        <w:t xml:space="preserve"> </w:t>
      </w:r>
      <w:r w:rsidRPr="00111559">
        <w:rPr>
          <w:rFonts w:ascii="Times New Roman" w:eastAsia="Times New Roman" w:hAnsi="Times New Roman" w:cs="Times New Roman"/>
          <w:sz w:val="16"/>
          <w:szCs w:val="24"/>
        </w:rPr>
        <w:t>вообще отсутствуют.</w:t>
      </w:r>
    </w:p>
    <w:p w14:paraId="250552B0" w14:textId="114252FF"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88" w:name="_Toc35467814"/>
      <w:r w:rsidRPr="00DC0BEB">
        <w:rPr>
          <w:rFonts w:ascii="Times New Roman" w:hAnsi="Times New Roman" w:cs="Times New Roman"/>
          <w:b/>
          <w:color w:val="000000"/>
          <w:sz w:val="24"/>
          <w:szCs w:val="24"/>
        </w:rPr>
        <w:t>Модель надежности ПС в соответствии с ISO/IEC 25010-2011.</w:t>
      </w:r>
      <w:bookmarkEnd w:id="88"/>
    </w:p>
    <w:p w14:paraId="06B17A68" w14:textId="77777777" w:rsidR="00111559" w:rsidRDefault="00111559" w:rsidP="00DC0BEB">
      <w:pPr>
        <w:tabs>
          <w:tab w:val="left" w:pos="709"/>
          <w:tab w:val="right" w:leader="dot" w:pos="11482"/>
        </w:tabs>
        <w:ind w:left="142"/>
        <w:jc w:val="both"/>
        <w:rPr>
          <w:rFonts w:ascii="Times New Roman" w:eastAsia="Times New Roman" w:hAnsi="Times New Roman" w:cs="Times New Roman"/>
          <w:b/>
          <w:sz w:val="24"/>
          <w:szCs w:val="24"/>
          <w:lang w:val="ru-RU"/>
        </w:rPr>
      </w:pPr>
      <w:r w:rsidRPr="00111559">
        <w:rPr>
          <w:rFonts w:ascii="Times New Roman" w:eastAsia="Times New Roman" w:hAnsi="Times New Roman" w:cs="Times New Roman"/>
          <w:b/>
          <w:sz w:val="24"/>
          <w:szCs w:val="24"/>
          <w:lang w:val="ru-RU"/>
        </w:rPr>
        <w:t>Части</w:t>
      </w:r>
      <w:r w:rsidRPr="00111559">
        <w:rPr>
          <w:rFonts w:ascii="Times New Roman" w:eastAsia="Times New Roman" w:hAnsi="Times New Roman" w:cs="Times New Roman"/>
          <w:b/>
          <w:sz w:val="24"/>
          <w:szCs w:val="24"/>
        </w:rPr>
        <w:t xml:space="preserve"> модели </w:t>
      </w:r>
      <w:r w:rsidR="008F52D0" w:rsidRPr="00111559">
        <w:rPr>
          <w:rFonts w:ascii="Times New Roman" w:eastAsia="Times New Roman" w:hAnsi="Times New Roman" w:cs="Times New Roman"/>
          <w:b/>
          <w:sz w:val="24"/>
          <w:szCs w:val="24"/>
        </w:rPr>
        <w:t>качества</w:t>
      </w:r>
      <w:r>
        <w:rPr>
          <w:rFonts w:ascii="Times New Roman" w:eastAsia="Times New Roman" w:hAnsi="Times New Roman" w:cs="Times New Roman"/>
          <w:b/>
          <w:sz w:val="24"/>
          <w:szCs w:val="24"/>
          <w:lang w:val="ru-RU"/>
        </w:rPr>
        <w:t>:</w:t>
      </w:r>
    </w:p>
    <w:p w14:paraId="6E307945" w14:textId="2CC6E169" w:rsidR="00111559" w:rsidRPr="00111559" w:rsidRDefault="00111559" w:rsidP="00FE6139">
      <w:pPr>
        <w:pStyle w:val="af9"/>
        <w:numPr>
          <w:ilvl w:val="0"/>
          <w:numId w:val="31"/>
        </w:numPr>
        <w:tabs>
          <w:tab w:val="left" w:pos="709"/>
          <w:tab w:val="right" w:leader="dot" w:pos="11482"/>
        </w:tabs>
        <w:jc w:val="both"/>
        <w:rPr>
          <w:rFonts w:ascii="Times New Roman" w:eastAsia="Times New Roman" w:hAnsi="Times New Roman" w:cs="Times New Roman"/>
          <w:sz w:val="24"/>
          <w:szCs w:val="24"/>
          <w:lang w:val="ru-RU"/>
        </w:rPr>
      </w:pPr>
      <w:r w:rsidRPr="00111559">
        <w:rPr>
          <w:rFonts w:ascii="Times New Roman" w:eastAsia="Times New Roman" w:hAnsi="Times New Roman" w:cs="Times New Roman"/>
          <w:sz w:val="24"/>
          <w:szCs w:val="24"/>
          <w:lang w:val="ru-RU"/>
        </w:rPr>
        <w:t>П</w:t>
      </w:r>
      <w:r w:rsidRPr="00111559">
        <w:rPr>
          <w:rFonts w:ascii="Times New Roman" w:eastAsia="Times New Roman" w:hAnsi="Times New Roman" w:cs="Times New Roman"/>
          <w:sz w:val="24"/>
          <w:szCs w:val="24"/>
        </w:rPr>
        <w:t>родукта</w:t>
      </w:r>
      <w:r w:rsidRPr="00111559">
        <w:rPr>
          <w:rFonts w:ascii="Times New Roman" w:eastAsia="Times New Roman" w:hAnsi="Times New Roman" w:cs="Times New Roman"/>
          <w:sz w:val="24"/>
          <w:szCs w:val="24"/>
          <w:lang w:val="ru-RU"/>
        </w:rPr>
        <w:t>;</w:t>
      </w:r>
    </w:p>
    <w:p w14:paraId="609BE570" w14:textId="11309375" w:rsidR="00111559" w:rsidRPr="00111559" w:rsidRDefault="00111559" w:rsidP="00FE6139">
      <w:pPr>
        <w:pStyle w:val="af9"/>
        <w:numPr>
          <w:ilvl w:val="0"/>
          <w:numId w:val="31"/>
        </w:numPr>
        <w:tabs>
          <w:tab w:val="left" w:pos="709"/>
          <w:tab w:val="right" w:leader="dot" w:pos="11482"/>
        </w:tabs>
        <w:jc w:val="both"/>
        <w:rPr>
          <w:rFonts w:ascii="Times New Roman" w:eastAsia="Times New Roman" w:hAnsi="Times New Roman" w:cs="Times New Roman"/>
          <w:sz w:val="24"/>
          <w:szCs w:val="24"/>
        </w:rPr>
      </w:pPr>
      <w:r w:rsidRPr="00111559">
        <w:rPr>
          <w:rFonts w:ascii="Times New Roman" w:eastAsia="Times New Roman" w:hAnsi="Times New Roman" w:cs="Times New Roman"/>
          <w:sz w:val="24"/>
          <w:szCs w:val="24"/>
          <w:lang w:val="ru-RU"/>
        </w:rPr>
        <w:t>М</w:t>
      </w:r>
      <w:r w:rsidRPr="00111559">
        <w:rPr>
          <w:rFonts w:ascii="Times New Roman" w:eastAsia="Times New Roman" w:hAnsi="Times New Roman" w:cs="Times New Roman"/>
          <w:sz w:val="24"/>
          <w:szCs w:val="24"/>
        </w:rPr>
        <w:t>одель качества в использовании.</w:t>
      </w:r>
    </w:p>
    <w:p w14:paraId="0AE5C063" w14:textId="2E890FFC" w:rsidR="0031636F" w:rsidRPr="0031636F" w:rsidRDefault="0031636F" w:rsidP="00DC0BEB">
      <w:pPr>
        <w:tabs>
          <w:tab w:val="left" w:pos="709"/>
          <w:tab w:val="right" w:leader="dot" w:pos="11482"/>
        </w:tabs>
        <w:ind w:left="142"/>
        <w:jc w:val="both"/>
        <w:rPr>
          <w:rFonts w:ascii="Times New Roman" w:eastAsia="Times New Roman" w:hAnsi="Times New Roman" w:cs="Times New Roman"/>
          <w:b/>
          <w:sz w:val="24"/>
          <w:szCs w:val="24"/>
          <w:lang w:val="ru-RU"/>
        </w:rPr>
      </w:pPr>
      <w:r w:rsidRPr="0031636F">
        <w:rPr>
          <w:rFonts w:ascii="Times New Roman" w:eastAsia="Times New Roman" w:hAnsi="Times New Roman" w:cs="Times New Roman"/>
          <w:b/>
          <w:sz w:val="24"/>
          <w:szCs w:val="24"/>
          <w:lang w:val="ru-RU"/>
        </w:rPr>
        <w:t>И</w:t>
      </w:r>
      <w:r>
        <w:rPr>
          <w:rFonts w:ascii="Times New Roman" w:eastAsia="Times New Roman" w:hAnsi="Times New Roman" w:cs="Times New Roman"/>
          <w:b/>
          <w:sz w:val="24"/>
          <w:szCs w:val="24"/>
        </w:rPr>
        <w:t>ерархическая структура</w:t>
      </w:r>
    </w:p>
    <w:p w14:paraId="01A9D13D" w14:textId="0F6A0312" w:rsidR="0031636F" w:rsidRPr="0031636F" w:rsidRDefault="0031636F" w:rsidP="00FE6139">
      <w:pPr>
        <w:pStyle w:val="af9"/>
        <w:numPr>
          <w:ilvl w:val="0"/>
          <w:numId w:val="32"/>
        </w:numPr>
        <w:tabs>
          <w:tab w:val="left" w:pos="709"/>
          <w:tab w:val="right" w:leader="dot" w:pos="11482"/>
        </w:tabs>
        <w:jc w:val="both"/>
        <w:rPr>
          <w:rFonts w:ascii="Times New Roman" w:eastAsia="Times New Roman" w:hAnsi="Times New Roman" w:cs="Times New Roman"/>
          <w:sz w:val="24"/>
          <w:szCs w:val="24"/>
        </w:rPr>
      </w:pPr>
      <w:r w:rsidRPr="0031636F">
        <w:rPr>
          <w:rFonts w:ascii="Times New Roman" w:eastAsia="Times New Roman" w:hAnsi="Times New Roman" w:cs="Times New Roman"/>
          <w:sz w:val="24"/>
          <w:szCs w:val="24"/>
          <w:lang w:val="ru-RU"/>
        </w:rPr>
        <w:t>уровень</w:t>
      </w:r>
      <w:r w:rsidRPr="0031636F">
        <w:rPr>
          <w:rFonts w:ascii="Times New Roman" w:eastAsia="Times New Roman" w:hAnsi="Times New Roman" w:cs="Times New Roman"/>
          <w:sz w:val="24"/>
          <w:szCs w:val="24"/>
        </w:rPr>
        <w:t xml:space="preserve"> характеристик</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регламентирована</w:t>
      </w:r>
      <w:r>
        <w:rPr>
          <w:rFonts w:ascii="Times New Roman" w:eastAsia="Times New Roman" w:hAnsi="Times New Roman" w:cs="Times New Roman"/>
          <w:sz w:val="24"/>
          <w:szCs w:val="24"/>
          <w:lang w:val="ru-RU"/>
        </w:rPr>
        <w:t>)</w:t>
      </w:r>
      <w:r w:rsidRPr="0031636F">
        <w:rPr>
          <w:rFonts w:ascii="Times New Roman" w:eastAsia="Times New Roman" w:hAnsi="Times New Roman" w:cs="Times New Roman"/>
          <w:sz w:val="24"/>
          <w:szCs w:val="24"/>
          <w:lang w:val="ru-RU"/>
        </w:rPr>
        <w:t>;</w:t>
      </w:r>
    </w:p>
    <w:p w14:paraId="1819237A" w14:textId="60FDB44A" w:rsidR="0031636F" w:rsidRPr="0031636F" w:rsidRDefault="0031636F" w:rsidP="00FE6139">
      <w:pPr>
        <w:pStyle w:val="af9"/>
        <w:numPr>
          <w:ilvl w:val="0"/>
          <w:numId w:val="32"/>
        </w:numPr>
        <w:tabs>
          <w:tab w:val="left" w:pos="709"/>
          <w:tab w:val="right" w:leader="dot" w:pos="11482"/>
        </w:tabs>
        <w:jc w:val="both"/>
        <w:rPr>
          <w:rFonts w:ascii="Times New Roman" w:eastAsia="Times New Roman" w:hAnsi="Times New Roman" w:cs="Times New Roman"/>
          <w:sz w:val="24"/>
          <w:szCs w:val="24"/>
          <w:lang w:val="ru-RU"/>
        </w:rPr>
      </w:pPr>
      <w:r w:rsidRPr="0031636F">
        <w:rPr>
          <w:rFonts w:ascii="Times New Roman" w:eastAsia="Times New Roman" w:hAnsi="Times New Roman" w:cs="Times New Roman"/>
          <w:sz w:val="24"/>
          <w:szCs w:val="24"/>
          <w:lang w:val="ru-RU"/>
        </w:rPr>
        <w:t xml:space="preserve">уровень </w:t>
      </w:r>
      <w:r w:rsidR="008F52D0" w:rsidRPr="0031636F">
        <w:rPr>
          <w:rFonts w:ascii="Times New Roman" w:eastAsia="Times New Roman" w:hAnsi="Times New Roman" w:cs="Times New Roman"/>
          <w:sz w:val="24"/>
          <w:szCs w:val="24"/>
        </w:rPr>
        <w:t>подхарактеристик</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регламентирована</w:t>
      </w:r>
      <w:del w:id="89" w:author="Вадим Стубеда" w:date="2020-03-19T00:46:00Z">
        <w:r w:rsidDel="00BC5515">
          <w:rPr>
            <w:rFonts w:ascii="Times New Roman" w:eastAsia="Times New Roman" w:hAnsi="Times New Roman" w:cs="Times New Roman"/>
            <w:sz w:val="24"/>
            <w:szCs w:val="24"/>
            <w:lang w:val="ru-RU"/>
          </w:rPr>
          <w:delText>)</w:delText>
        </w:r>
        <w:r w:rsidRPr="0031636F" w:rsidDel="00BC5515">
          <w:rPr>
            <w:rFonts w:ascii="Times New Roman" w:eastAsia="Times New Roman" w:hAnsi="Times New Roman" w:cs="Times New Roman"/>
            <w:sz w:val="24"/>
            <w:szCs w:val="24"/>
            <w:lang w:val="ru-RU"/>
          </w:rPr>
          <w:delText>;;</w:delText>
        </w:r>
      </w:del>
      <w:ins w:id="90" w:author="Вадим Стубеда" w:date="2020-03-19T00:46:00Z">
        <w:r w:rsidR="00BC5515">
          <w:rPr>
            <w:rFonts w:ascii="Times New Roman" w:eastAsia="Times New Roman" w:hAnsi="Times New Roman" w:cs="Times New Roman"/>
            <w:sz w:val="24"/>
            <w:szCs w:val="24"/>
            <w:lang w:val="ru-RU"/>
          </w:rPr>
          <w:t>)</w:t>
        </w:r>
        <w:r w:rsidR="00BC5515" w:rsidRPr="0031636F">
          <w:rPr>
            <w:rFonts w:ascii="Times New Roman" w:eastAsia="Times New Roman" w:hAnsi="Times New Roman" w:cs="Times New Roman"/>
            <w:sz w:val="24"/>
            <w:szCs w:val="24"/>
            <w:lang w:val="ru-RU"/>
          </w:rPr>
          <w:t>;</w:t>
        </w:r>
      </w:ins>
    </w:p>
    <w:p w14:paraId="4885C5B2" w14:textId="77777777" w:rsidR="0031636F" w:rsidRDefault="0031636F" w:rsidP="00FE6139">
      <w:pPr>
        <w:pStyle w:val="af9"/>
        <w:numPr>
          <w:ilvl w:val="0"/>
          <w:numId w:val="32"/>
        </w:numPr>
        <w:tabs>
          <w:tab w:val="left" w:pos="709"/>
          <w:tab w:val="right" w:leader="dot" w:pos="11482"/>
        </w:tabs>
        <w:jc w:val="both"/>
        <w:rPr>
          <w:rFonts w:ascii="Times New Roman" w:eastAsia="Times New Roman" w:hAnsi="Times New Roman" w:cs="Times New Roman"/>
          <w:sz w:val="24"/>
          <w:szCs w:val="24"/>
        </w:rPr>
      </w:pPr>
      <w:r w:rsidRPr="0031636F">
        <w:rPr>
          <w:rFonts w:ascii="Times New Roman" w:eastAsia="Times New Roman" w:hAnsi="Times New Roman" w:cs="Times New Roman"/>
          <w:sz w:val="24"/>
          <w:szCs w:val="24"/>
          <w:lang w:val="ru-RU"/>
        </w:rPr>
        <w:t xml:space="preserve">уровень </w:t>
      </w:r>
      <w:r w:rsidRPr="0031636F">
        <w:rPr>
          <w:rFonts w:ascii="Times New Roman" w:eastAsia="Times New Roman" w:hAnsi="Times New Roman" w:cs="Times New Roman"/>
          <w:sz w:val="24"/>
          <w:szCs w:val="24"/>
        </w:rPr>
        <w:t>метрик</w:t>
      </w:r>
      <w:r>
        <w:rPr>
          <w:rFonts w:ascii="Times New Roman" w:eastAsia="Times New Roman" w:hAnsi="Times New Roman" w:cs="Times New Roman"/>
          <w:sz w:val="24"/>
          <w:szCs w:val="24"/>
        </w:rPr>
        <w:t>.</w:t>
      </w:r>
    </w:p>
    <w:p w14:paraId="568E0FA5" w14:textId="77777777" w:rsidR="00E9532D" w:rsidRDefault="008F52D0"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E9532D">
        <w:rPr>
          <w:rFonts w:ascii="Times New Roman" w:eastAsia="Times New Roman" w:hAnsi="Times New Roman" w:cs="Times New Roman"/>
          <w:b/>
          <w:sz w:val="24"/>
          <w:szCs w:val="24"/>
        </w:rPr>
        <w:t>Модель качества продукта</w:t>
      </w:r>
      <w:r w:rsidRPr="00DC0BEB">
        <w:rPr>
          <w:rFonts w:ascii="Times New Roman" w:eastAsia="Times New Roman" w:hAnsi="Times New Roman" w:cs="Times New Roman"/>
          <w:sz w:val="24"/>
          <w:szCs w:val="24"/>
        </w:rPr>
        <w:t xml:space="preserve"> имеет отношение к</w:t>
      </w:r>
      <w:r w:rsidR="00E9532D">
        <w:rPr>
          <w:rFonts w:ascii="Times New Roman" w:eastAsia="Times New Roman" w:hAnsi="Times New Roman" w:cs="Times New Roman"/>
          <w:sz w:val="24"/>
          <w:szCs w:val="24"/>
          <w:lang w:val="ru-RU"/>
        </w:rPr>
        <w:t>:</w:t>
      </w:r>
    </w:p>
    <w:p w14:paraId="3279F55E" w14:textId="036FDE42" w:rsidR="00E9532D" w:rsidRPr="00E9532D" w:rsidRDefault="00E9532D" w:rsidP="00FE6139">
      <w:pPr>
        <w:pStyle w:val="af9"/>
        <w:numPr>
          <w:ilvl w:val="0"/>
          <w:numId w:val="33"/>
        </w:numPr>
        <w:tabs>
          <w:tab w:val="left" w:pos="709"/>
          <w:tab w:val="right" w:leader="dot" w:pos="11482"/>
        </w:tabs>
        <w:jc w:val="both"/>
        <w:rPr>
          <w:rFonts w:ascii="Times New Roman" w:eastAsia="Times New Roman" w:hAnsi="Times New Roman" w:cs="Times New Roman"/>
          <w:sz w:val="24"/>
          <w:szCs w:val="24"/>
        </w:rPr>
      </w:pPr>
      <w:r w:rsidRPr="00E9532D">
        <w:rPr>
          <w:rFonts w:ascii="Times New Roman" w:eastAsia="Times New Roman" w:hAnsi="Times New Roman" w:cs="Times New Roman"/>
          <w:sz w:val="24"/>
          <w:szCs w:val="24"/>
          <w:lang w:val="ru-RU"/>
        </w:rPr>
        <w:t>С</w:t>
      </w:r>
      <w:r w:rsidR="008F52D0" w:rsidRPr="00E9532D">
        <w:rPr>
          <w:rFonts w:ascii="Times New Roman" w:eastAsia="Times New Roman" w:hAnsi="Times New Roman" w:cs="Times New Roman"/>
          <w:sz w:val="24"/>
          <w:szCs w:val="24"/>
        </w:rPr>
        <w:t>татическим свойствам программного средства</w:t>
      </w:r>
      <w:r>
        <w:rPr>
          <w:rFonts w:ascii="Times New Roman" w:eastAsia="Times New Roman" w:hAnsi="Times New Roman" w:cs="Times New Roman"/>
          <w:sz w:val="24"/>
          <w:szCs w:val="24"/>
          <w:lang w:val="ru-RU"/>
        </w:rPr>
        <w:t xml:space="preserve"> </w:t>
      </w:r>
      <w:r w:rsidRPr="00E9532D">
        <w:rPr>
          <w:rFonts w:ascii="Times New Roman" w:eastAsia="Times New Roman" w:hAnsi="Times New Roman" w:cs="Times New Roman"/>
          <w:szCs w:val="24"/>
          <w:lang w:val="ru-RU"/>
        </w:rPr>
        <w:t>(</w:t>
      </w:r>
      <w:r w:rsidRPr="00E9532D">
        <w:rPr>
          <w:rFonts w:ascii="Times New Roman" w:eastAsia="Times New Roman" w:hAnsi="Times New Roman" w:cs="Times New Roman"/>
          <w:szCs w:val="24"/>
        </w:rPr>
        <w:t>определяются с помощью внутренних метрик/мер качества</w:t>
      </w:r>
      <w:r w:rsidRPr="00E9532D">
        <w:rPr>
          <w:rFonts w:ascii="Times New Roman" w:eastAsia="Times New Roman" w:hAnsi="Times New Roman" w:cs="Times New Roman"/>
          <w:szCs w:val="24"/>
          <w:lang w:val="ru-RU"/>
        </w:rPr>
        <w:t>);</w:t>
      </w:r>
    </w:p>
    <w:p w14:paraId="37D8E360" w14:textId="3541D079" w:rsidR="00E9532D" w:rsidRPr="00E9532D" w:rsidRDefault="00E9532D" w:rsidP="00FE6139">
      <w:pPr>
        <w:pStyle w:val="af9"/>
        <w:numPr>
          <w:ilvl w:val="0"/>
          <w:numId w:val="33"/>
        </w:numPr>
        <w:tabs>
          <w:tab w:val="left" w:pos="709"/>
          <w:tab w:val="right" w:leader="dot" w:pos="11482"/>
        </w:tabs>
        <w:jc w:val="both"/>
        <w:rPr>
          <w:rFonts w:ascii="Times New Roman" w:eastAsia="Times New Roman" w:hAnsi="Times New Roman" w:cs="Times New Roman"/>
          <w:sz w:val="24"/>
          <w:szCs w:val="24"/>
        </w:rPr>
      </w:pPr>
      <w:r w:rsidRPr="00E9532D">
        <w:rPr>
          <w:rFonts w:ascii="Times New Roman" w:eastAsia="Times New Roman" w:hAnsi="Times New Roman" w:cs="Times New Roman"/>
          <w:sz w:val="24"/>
          <w:szCs w:val="24"/>
          <w:lang w:val="ru-RU"/>
        </w:rPr>
        <w:t>Д</w:t>
      </w:r>
      <w:r w:rsidR="008F52D0" w:rsidRPr="00E9532D">
        <w:rPr>
          <w:rFonts w:ascii="Times New Roman" w:eastAsia="Times New Roman" w:hAnsi="Times New Roman" w:cs="Times New Roman"/>
          <w:sz w:val="24"/>
          <w:szCs w:val="24"/>
        </w:rPr>
        <w:t xml:space="preserve">инамическим свойствам компьютерной </w:t>
      </w:r>
      <w:r w:rsidR="00465915" w:rsidRPr="00E9532D">
        <w:rPr>
          <w:rFonts w:ascii="Times New Roman" w:eastAsia="Times New Roman" w:hAnsi="Times New Roman" w:cs="Times New Roman"/>
          <w:sz w:val="24"/>
          <w:szCs w:val="24"/>
        </w:rPr>
        <w:t>сист</w:t>
      </w:r>
      <w:r w:rsidR="008F52D0" w:rsidRPr="00E9532D">
        <w:rPr>
          <w:rFonts w:ascii="Times New Roman" w:eastAsia="Times New Roman" w:hAnsi="Times New Roman" w:cs="Times New Roman"/>
          <w:sz w:val="24"/>
          <w:szCs w:val="24"/>
        </w:rPr>
        <w:t>.</w:t>
      </w:r>
      <w:r>
        <w:rPr>
          <w:rFonts w:ascii="Times New Roman" w:eastAsia="Times New Roman" w:hAnsi="Times New Roman" w:cs="Times New Roman"/>
          <w:sz w:val="24"/>
          <w:szCs w:val="24"/>
          <w:lang w:val="ru-RU"/>
        </w:rPr>
        <w:t xml:space="preserve"> (</w:t>
      </w:r>
      <w:r w:rsidRPr="00DC0BEB">
        <w:rPr>
          <w:rFonts w:ascii="Times New Roman" w:eastAsia="Times New Roman" w:hAnsi="Times New Roman" w:cs="Times New Roman"/>
          <w:sz w:val="24"/>
          <w:szCs w:val="24"/>
        </w:rPr>
        <w:t>определяются с помощью внешних метрик качества</w:t>
      </w:r>
      <w:r>
        <w:rPr>
          <w:rFonts w:ascii="Times New Roman" w:eastAsia="Times New Roman" w:hAnsi="Times New Roman" w:cs="Times New Roman"/>
          <w:sz w:val="24"/>
          <w:szCs w:val="24"/>
          <w:lang w:val="ru-RU"/>
        </w:rPr>
        <w:t>)</w:t>
      </w:r>
    </w:p>
    <w:p w14:paraId="32B57975" w14:textId="1C18A1AB" w:rsidR="007851B7" w:rsidRPr="00E9532D" w:rsidRDefault="008F52D0" w:rsidP="00DC0BEB">
      <w:pPr>
        <w:tabs>
          <w:tab w:val="left" w:pos="709"/>
          <w:tab w:val="right" w:leader="dot" w:pos="11482"/>
        </w:tabs>
        <w:ind w:left="142"/>
        <w:jc w:val="both"/>
        <w:rPr>
          <w:rFonts w:ascii="Times New Roman" w:eastAsia="Times New Roman" w:hAnsi="Times New Roman" w:cs="Times New Roman"/>
          <w:sz w:val="20"/>
          <w:szCs w:val="24"/>
          <w:lang w:val="ru-RU"/>
        </w:rPr>
      </w:pPr>
      <w:r w:rsidRPr="00E9532D">
        <w:rPr>
          <w:rFonts w:ascii="Times New Roman" w:eastAsia="Times New Roman" w:hAnsi="Times New Roman" w:cs="Times New Roman"/>
          <w:b/>
          <w:sz w:val="24"/>
          <w:szCs w:val="24"/>
        </w:rPr>
        <w:t>Надежность (</w:t>
      </w:r>
      <w:r w:rsidR="00E9532D">
        <w:rPr>
          <w:rFonts w:ascii="Times New Roman" w:eastAsia="Times New Roman" w:hAnsi="Times New Roman" w:cs="Times New Roman"/>
          <w:b/>
          <w:sz w:val="24"/>
          <w:szCs w:val="24"/>
          <w:lang w:val="ru-RU"/>
        </w:rPr>
        <w:t xml:space="preserve">одна из 8 характеристик, </w:t>
      </w:r>
      <w:r w:rsidRPr="00E9532D">
        <w:rPr>
          <w:rFonts w:ascii="Times New Roman" w:eastAsia="Times New Roman" w:hAnsi="Times New Roman" w:cs="Times New Roman"/>
          <w:b/>
          <w:sz w:val="24"/>
          <w:szCs w:val="24"/>
        </w:rPr>
        <w:t xml:space="preserve">Reliability) </w:t>
      </w:r>
      <w:r w:rsidRPr="00E9532D">
        <w:rPr>
          <w:rFonts w:ascii="Times New Roman" w:eastAsia="Times New Roman" w:hAnsi="Times New Roman" w:cs="Times New Roman"/>
          <w:sz w:val="24"/>
          <w:szCs w:val="24"/>
        </w:rPr>
        <w:t>определяется как степень выполнения системой, продуктом или компонентом заданных функций в заданных условиях в теч</w:t>
      </w:r>
      <w:r w:rsidR="00E9532D">
        <w:rPr>
          <w:rFonts w:ascii="Times New Roman" w:eastAsia="Times New Roman" w:hAnsi="Times New Roman" w:cs="Times New Roman"/>
          <w:sz w:val="24"/>
          <w:szCs w:val="24"/>
        </w:rPr>
        <w:t>ение заданного периода времени</w:t>
      </w:r>
      <w:r w:rsidR="00E9532D">
        <w:rPr>
          <w:rFonts w:ascii="Times New Roman" w:eastAsia="Times New Roman" w:hAnsi="Times New Roman" w:cs="Times New Roman"/>
          <w:sz w:val="24"/>
          <w:szCs w:val="24"/>
          <w:lang w:val="ru-RU"/>
        </w:rPr>
        <w:t xml:space="preserve"> </w:t>
      </w:r>
      <w:r w:rsidR="00E9532D" w:rsidRPr="00E9532D">
        <w:rPr>
          <w:rFonts w:ascii="Times New Roman" w:eastAsia="Times New Roman" w:hAnsi="Times New Roman" w:cs="Times New Roman"/>
          <w:sz w:val="20"/>
          <w:szCs w:val="24"/>
          <w:lang w:val="ru-RU"/>
        </w:rPr>
        <w:t>(</w:t>
      </w:r>
      <w:r w:rsidRPr="00E9532D">
        <w:rPr>
          <w:rFonts w:ascii="Times New Roman" w:eastAsia="Times New Roman" w:hAnsi="Times New Roman" w:cs="Times New Roman"/>
          <w:sz w:val="20"/>
          <w:szCs w:val="24"/>
        </w:rPr>
        <w:t>Ограничения надежности в процессе эксплуатации вызваны ошибками в требованиях, проектировании и кодировании</w:t>
      </w:r>
      <w:r w:rsidR="00E9532D" w:rsidRPr="00E9532D">
        <w:rPr>
          <w:rFonts w:ascii="Times New Roman" w:eastAsia="Times New Roman" w:hAnsi="Times New Roman" w:cs="Times New Roman"/>
          <w:sz w:val="20"/>
          <w:szCs w:val="24"/>
          <w:lang w:val="ru-RU"/>
        </w:rPr>
        <w:t>).</w:t>
      </w:r>
    </w:p>
    <w:p w14:paraId="22DD05F6" w14:textId="0F15F9B2" w:rsidR="00E9532D" w:rsidRPr="00E9532D" w:rsidRDefault="00E9532D" w:rsidP="00E9532D">
      <w:pPr>
        <w:tabs>
          <w:tab w:val="left" w:pos="709"/>
          <w:tab w:val="right" w:leader="dot" w:pos="11482"/>
        </w:tabs>
        <w:ind w:left="142"/>
        <w:jc w:val="both"/>
        <w:rPr>
          <w:rFonts w:ascii="Times New Roman" w:eastAsia="Times New Roman" w:hAnsi="Times New Roman" w:cs="Times New Roman"/>
          <w:b/>
          <w:i/>
          <w:sz w:val="24"/>
          <w:szCs w:val="24"/>
          <w:lang w:val="ru-RU"/>
        </w:rPr>
      </w:pPr>
      <w:r w:rsidRPr="00E9532D">
        <w:rPr>
          <w:rFonts w:ascii="Times New Roman" w:eastAsia="Times New Roman" w:hAnsi="Times New Roman" w:cs="Times New Roman"/>
          <w:b/>
          <w:i/>
          <w:sz w:val="24"/>
          <w:szCs w:val="24"/>
        </w:rPr>
        <w:t>Подхарактеристики Надежности</w:t>
      </w:r>
      <w:r w:rsidRPr="00E9532D">
        <w:rPr>
          <w:rFonts w:ascii="Times New Roman" w:eastAsia="Times New Roman" w:hAnsi="Times New Roman" w:cs="Times New Roman"/>
          <w:b/>
          <w:i/>
          <w:sz w:val="24"/>
          <w:szCs w:val="24"/>
          <w:lang w:val="ru-RU"/>
        </w:rPr>
        <w:t>:</w:t>
      </w:r>
    </w:p>
    <w:p w14:paraId="0544ED66" w14:textId="4BD1A1EA" w:rsidR="007851B7" w:rsidRPr="00E9532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9532D">
        <w:rPr>
          <w:rFonts w:ascii="Times New Roman" w:eastAsia="Times New Roman" w:hAnsi="Times New Roman" w:cs="Times New Roman"/>
          <w:b/>
          <w:sz w:val="24"/>
          <w:szCs w:val="24"/>
        </w:rPr>
        <w:t>Завершенность (стабильность</w:t>
      </w:r>
      <w:r w:rsidRPr="00E9532D">
        <w:rPr>
          <w:rFonts w:ascii="Times New Roman" w:eastAsia="Times New Roman" w:hAnsi="Times New Roman" w:cs="Times New Roman"/>
          <w:sz w:val="24"/>
          <w:szCs w:val="24"/>
        </w:rPr>
        <w:t xml:space="preserve">, </w:t>
      </w:r>
      <w:r w:rsidRPr="00E9532D">
        <w:rPr>
          <w:rFonts w:ascii="Times New Roman" w:eastAsia="Times New Roman" w:hAnsi="Times New Roman" w:cs="Times New Roman"/>
          <w:b/>
          <w:sz w:val="24"/>
          <w:szCs w:val="24"/>
        </w:rPr>
        <w:t>Maturity)</w:t>
      </w:r>
      <w:r w:rsidRPr="00E9532D">
        <w:rPr>
          <w:rFonts w:ascii="Times New Roman" w:eastAsia="Times New Roman" w:hAnsi="Times New Roman" w:cs="Times New Roman"/>
          <w:sz w:val="24"/>
          <w:szCs w:val="24"/>
        </w:rPr>
        <w:t xml:space="preserve"> – степень соответствия </w:t>
      </w:r>
      <w:r w:rsidR="00465915" w:rsidRPr="00E9532D">
        <w:rPr>
          <w:rFonts w:ascii="Times New Roman" w:eastAsia="Times New Roman" w:hAnsi="Times New Roman" w:cs="Times New Roman"/>
          <w:sz w:val="24"/>
          <w:szCs w:val="24"/>
        </w:rPr>
        <w:t>сист.</w:t>
      </w:r>
      <w:r w:rsidRPr="00E9532D">
        <w:rPr>
          <w:rFonts w:ascii="Times New Roman" w:eastAsia="Times New Roman" w:hAnsi="Times New Roman" w:cs="Times New Roman"/>
          <w:sz w:val="24"/>
          <w:szCs w:val="24"/>
        </w:rPr>
        <w:t>, продукта или компонента потребностям в надежнос</w:t>
      </w:r>
      <w:r w:rsidR="00E9532D">
        <w:rPr>
          <w:rFonts w:ascii="Times New Roman" w:eastAsia="Times New Roman" w:hAnsi="Times New Roman" w:cs="Times New Roman"/>
          <w:sz w:val="24"/>
          <w:szCs w:val="24"/>
        </w:rPr>
        <w:t xml:space="preserve">ти при нормальной эксплуатации </w:t>
      </w:r>
      <w:r w:rsidR="00E9532D" w:rsidRPr="00E9532D">
        <w:rPr>
          <w:rFonts w:ascii="Times New Roman" w:eastAsia="Times New Roman" w:hAnsi="Times New Roman" w:cs="Times New Roman"/>
          <w:sz w:val="20"/>
          <w:szCs w:val="24"/>
          <w:lang w:val="ru-RU"/>
        </w:rPr>
        <w:t>(</w:t>
      </w:r>
      <w:r w:rsidRPr="00E9532D">
        <w:rPr>
          <w:rFonts w:ascii="Times New Roman" w:eastAsia="Times New Roman" w:hAnsi="Times New Roman" w:cs="Times New Roman"/>
          <w:sz w:val="20"/>
          <w:szCs w:val="24"/>
        </w:rPr>
        <w:t>Завершенность зависит от количества ошибок, оставшихся в системе, продукте или компоненте, и определяет возможность их безотказной работы</w:t>
      </w:r>
      <w:r w:rsidR="00E9532D" w:rsidRPr="00E9532D">
        <w:rPr>
          <w:rFonts w:ascii="Times New Roman" w:eastAsia="Times New Roman" w:hAnsi="Times New Roman" w:cs="Times New Roman"/>
          <w:sz w:val="20"/>
          <w:szCs w:val="24"/>
          <w:lang w:val="ru-RU"/>
        </w:rPr>
        <w:t>)</w:t>
      </w:r>
      <w:r w:rsidRPr="00E9532D">
        <w:rPr>
          <w:rFonts w:ascii="Times New Roman" w:eastAsia="Times New Roman" w:hAnsi="Times New Roman" w:cs="Times New Roman"/>
          <w:sz w:val="24"/>
          <w:szCs w:val="24"/>
        </w:rPr>
        <w:t>.</w:t>
      </w:r>
    </w:p>
    <w:p w14:paraId="40542843" w14:textId="00813599" w:rsidR="007851B7" w:rsidRPr="00E9532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9532D">
        <w:rPr>
          <w:rFonts w:ascii="Times New Roman" w:eastAsia="Times New Roman" w:hAnsi="Times New Roman" w:cs="Times New Roman"/>
          <w:b/>
          <w:sz w:val="24"/>
          <w:szCs w:val="24"/>
        </w:rPr>
        <w:t xml:space="preserve">Готовность (Availability) </w:t>
      </w:r>
      <w:r w:rsidRPr="00E9532D">
        <w:rPr>
          <w:rFonts w:ascii="Times New Roman" w:eastAsia="Times New Roman" w:hAnsi="Times New Roman" w:cs="Times New Roman"/>
          <w:sz w:val="24"/>
          <w:szCs w:val="24"/>
        </w:rPr>
        <w:t xml:space="preserve">– степень работоспособности и доступности </w:t>
      </w:r>
      <w:r w:rsidR="00465915" w:rsidRPr="00E9532D">
        <w:rPr>
          <w:rFonts w:ascii="Times New Roman" w:eastAsia="Times New Roman" w:hAnsi="Times New Roman" w:cs="Times New Roman"/>
          <w:sz w:val="24"/>
          <w:szCs w:val="24"/>
        </w:rPr>
        <w:t>сист.</w:t>
      </w:r>
      <w:r w:rsidRPr="00E9532D">
        <w:rPr>
          <w:rFonts w:ascii="Times New Roman" w:eastAsia="Times New Roman" w:hAnsi="Times New Roman" w:cs="Times New Roman"/>
          <w:sz w:val="24"/>
          <w:szCs w:val="24"/>
        </w:rPr>
        <w:t>, продукта или компонента тогда, когда требуется их использование.</w:t>
      </w:r>
    </w:p>
    <w:p w14:paraId="779973BE" w14:textId="77777777" w:rsidR="007851B7" w:rsidRPr="00E9532D"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E9532D">
        <w:rPr>
          <w:rFonts w:ascii="Times New Roman" w:eastAsia="Times New Roman" w:hAnsi="Times New Roman" w:cs="Times New Roman"/>
          <w:sz w:val="16"/>
          <w:szCs w:val="24"/>
        </w:rPr>
        <w:t>Внешне Готовность может быть оценена соотношением времен, в течение которых система, продукт или компонент находится в работоспособном и неработоспособном состоянии. Поэтому Готовность представляет собой комбинацию Завершенности (обусловливающей частоту отказов), Устойчивости к ошибке и Восстанавливаемости (определяющей продолжительность времени восстановления после каждого отказа).</w:t>
      </w:r>
    </w:p>
    <w:p w14:paraId="54FA4552" w14:textId="162F42FA" w:rsidR="007851B7" w:rsidRPr="00E9532D"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E9532D">
        <w:rPr>
          <w:rFonts w:ascii="Times New Roman" w:eastAsia="Times New Roman" w:hAnsi="Times New Roman" w:cs="Times New Roman"/>
          <w:b/>
          <w:sz w:val="24"/>
          <w:szCs w:val="24"/>
        </w:rPr>
        <w:t>Устойчивость к ошибке (Fault tolerance)</w:t>
      </w:r>
      <w:r w:rsidRPr="00E9532D">
        <w:rPr>
          <w:rFonts w:ascii="Times New Roman" w:eastAsia="Times New Roman" w:hAnsi="Times New Roman" w:cs="Times New Roman"/>
          <w:sz w:val="24"/>
          <w:szCs w:val="24"/>
        </w:rPr>
        <w:t xml:space="preserve"> – степень функционирования </w:t>
      </w:r>
      <w:r w:rsidR="00465915" w:rsidRPr="00E9532D">
        <w:rPr>
          <w:rFonts w:ascii="Times New Roman" w:eastAsia="Times New Roman" w:hAnsi="Times New Roman" w:cs="Times New Roman"/>
          <w:sz w:val="24"/>
          <w:szCs w:val="24"/>
        </w:rPr>
        <w:t>сист.</w:t>
      </w:r>
      <w:r w:rsidRPr="00E9532D">
        <w:rPr>
          <w:rFonts w:ascii="Times New Roman" w:eastAsia="Times New Roman" w:hAnsi="Times New Roman" w:cs="Times New Roman"/>
          <w:sz w:val="24"/>
          <w:szCs w:val="24"/>
        </w:rPr>
        <w:t>, продукта или компонента в соответствии с предназначением, несмотря на наличие сбоев аппаратного обеспечения или ошибок в программном обеспечении.</w:t>
      </w:r>
    </w:p>
    <w:p w14:paraId="77978469" w14:textId="71603441" w:rsidR="007851B7" w:rsidRPr="003454F4" w:rsidRDefault="008F52D0" w:rsidP="003454F4">
      <w:pPr>
        <w:tabs>
          <w:tab w:val="left" w:pos="709"/>
          <w:tab w:val="right" w:leader="dot" w:pos="11482"/>
        </w:tabs>
        <w:ind w:left="142"/>
        <w:jc w:val="both"/>
        <w:rPr>
          <w:rFonts w:ascii="Times New Roman" w:eastAsia="Times New Roman" w:hAnsi="Times New Roman" w:cs="Times New Roman"/>
          <w:sz w:val="24"/>
          <w:szCs w:val="24"/>
        </w:rPr>
      </w:pPr>
      <w:r w:rsidRPr="00E9532D">
        <w:rPr>
          <w:rFonts w:ascii="Times New Roman" w:eastAsia="Times New Roman" w:hAnsi="Times New Roman" w:cs="Times New Roman"/>
          <w:b/>
          <w:sz w:val="24"/>
          <w:szCs w:val="24"/>
        </w:rPr>
        <w:t xml:space="preserve">Восстанавливаемость (Recoverability) </w:t>
      </w:r>
      <w:r w:rsidRPr="00E9532D">
        <w:rPr>
          <w:rFonts w:ascii="Times New Roman" w:eastAsia="Times New Roman" w:hAnsi="Times New Roman" w:cs="Times New Roman"/>
          <w:sz w:val="24"/>
          <w:szCs w:val="24"/>
        </w:rPr>
        <w:t xml:space="preserve">– степень восстановления поврежденных данных и переустановления требуемого состояния </w:t>
      </w:r>
      <w:r w:rsidR="00465915" w:rsidRPr="00E9532D">
        <w:rPr>
          <w:rFonts w:ascii="Times New Roman" w:eastAsia="Times New Roman" w:hAnsi="Times New Roman" w:cs="Times New Roman"/>
          <w:sz w:val="24"/>
          <w:szCs w:val="24"/>
        </w:rPr>
        <w:t>сист.</w:t>
      </w:r>
      <w:r w:rsidRPr="00E9532D">
        <w:rPr>
          <w:rFonts w:ascii="Times New Roman" w:eastAsia="Times New Roman" w:hAnsi="Times New Roman" w:cs="Times New Roman"/>
          <w:sz w:val="24"/>
          <w:szCs w:val="24"/>
        </w:rPr>
        <w:t xml:space="preserve"> в случае прерывания или отказа </w:t>
      </w:r>
      <w:r w:rsidR="003454F4" w:rsidRPr="00E9532D">
        <w:rPr>
          <w:rFonts w:ascii="Times New Roman" w:eastAsia="Times New Roman" w:hAnsi="Times New Roman" w:cs="Times New Roman"/>
          <w:sz w:val="24"/>
          <w:szCs w:val="24"/>
        </w:rPr>
        <w:t>продукта,</w:t>
      </w:r>
      <w:r w:rsidRPr="00E9532D">
        <w:rPr>
          <w:rFonts w:ascii="Times New Roman" w:eastAsia="Times New Roman" w:hAnsi="Times New Roman" w:cs="Times New Roman"/>
          <w:sz w:val="24"/>
          <w:szCs w:val="24"/>
        </w:rPr>
        <w:t xml:space="preserve"> или </w:t>
      </w:r>
      <w:r w:rsidR="00465915" w:rsidRPr="00E9532D">
        <w:rPr>
          <w:rFonts w:ascii="Times New Roman" w:eastAsia="Times New Roman" w:hAnsi="Times New Roman" w:cs="Times New Roman"/>
          <w:sz w:val="24"/>
          <w:szCs w:val="24"/>
        </w:rPr>
        <w:t>сист.</w:t>
      </w:r>
      <w:r w:rsidR="003454F4">
        <w:rPr>
          <w:rFonts w:ascii="Times New Roman" w:eastAsia="Times New Roman" w:hAnsi="Times New Roman" w:cs="Times New Roman"/>
          <w:sz w:val="24"/>
          <w:szCs w:val="24"/>
          <w:lang w:val="ru-RU"/>
        </w:rPr>
        <w:t xml:space="preserve"> </w:t>
      </w:r>
      <w:r w:rsidR="003454F4" w:rsidRPr="003454F4">
        <w:rPr>
          <w:rFonts w:ascii="Times New Roman" w:eastAsia="Times New Roman" w:hAnsi="Times New Roman" w:cs="Times New Roman"/>
          <w:sz w:val="18"/>
          <w:szCs w:val="24"/>
          <w:lang w:val="ru-RU"/>
        </w:rPr>
        <w:t>(</w:t>
      </w:r>
      <w:r w:rsidRPr="003454F4">
        <w:rPr>
          <w:rFonts w:ascii="Times New Roman" w:eastAsia="Times New Roman" w:hAnsi="Times New Roman" w:cs="Times New Roman"/>
          <w:sz w:val="18"/>
          <w:szCs w:val="24"/>
        </w:rPr>
        <w:t>В случае отказа компьютерная система будет некоторое время находиться в неработоспособном состоянии. Продолжительность этого времени определяется ее восстанавливаемостью</w:t>
      </w:r>
      <w:r w:rsidR="003454F4">
        <w:rPr>
          <w:rFonts w:ascii="Times New Roman" w:eastAsia="Times New Roman" w:hAnsi="Times New Roman" w:cs="Times New Roman"/>
          <w:sz w:val="24"/>
          <w:szCs w:val="24"/>
          <w:lang w:val="ru-RU"/>
        </w:rPr>
        <w:t>)</w:t>
      </w:r>
      <w:r w:rsidRPr="00E9532D">
        <w:rPr>
          <w:rFonts w:ascii="Times New Roman" w:eastAsia="Times New Roman" w:hAnsi="Times New Roman" w:cs="Times New Roman"/>
          <w:sz w:val="24"/>
          <w:szCs w:val="24"/>
        </w:rPr>
        <w:t>.</w:t>
      </w:r>
    </w:p>
    <w:p w14:paraId="18C90509" w14:textId="52463CC5" w:rsidR="003454F4" w:rsidRPr="003454F4" w:rsidRDefault="008F52D0" w:rsidP="00FE6139">
      <w:pPr>
        <w:pStyle w:val="3"/>
        <w:numPr>
          <w:ilvl w:val="0"/>
          <w:numId w:val="8"/>
        </w:numPr>
        <w:tabs>
          <w:tab w:val="left" w:pos="709"/>
          <w:tab w:val="right" w:leader="dot" w:pos="11482"/>
        </w:tabs>
        <w:ind w:left="142" w:right="-1" w:firstLine="0"/>
        <w:jc w:val="both"/>
        <w:rPr>
          <w:rFonts w:ascii="Times New Roman" w:eastAsia="Times New Roman" w:hAnsi="Times New Roman" w:cs="Times New Roman"/>
          <w:b/>
          <w:sz w:val="24"/>
          <w:szCs w:val="24"/>
          <w:lang w:val="en-US"/>
        </w:rPr>
      </w:pPr>
      <w:bookmarkStart w:id="91" w:name="_Toc35467815"/>
      <w:r w:rsidRPr="003454F4">
        <w:rPr>
          <w:rFonts w:ascii="Times New Roman" w:hAnsi="Times New Roman" w:cs="Times New Roman"/>
          <w:b/>
          <w:color w:val="000000"/>
          <w:sz w:val="24"/>
          <w:szCs w:val="24"/>
        </w:rPr>
        <w:t>Процесс оценки надежности ПС в соответствии с СТБ ИСО/МЭК 9126-2003</w:t>
      </w:r>
      <w:r w:rsidR="003454F4" w:rsidRPr="003454F4">
        <w:rPr>
          <w:rFonts w:ascii="Times New Roman" w:hAnsi="Times New Roman" w:cs="Times New Roman"/>
          <w:b/>
          <w:color w:val="000000"/>
          <w:sz w:val="24"/>
          <w:szCs w:val="24"/>
          <w:lang w:val="ru-RU"/>
        </w:rPr>
        <w:t>.</w:t>
      </w:r>
      <w:bookmarkEnd w:id="91"/>
    </w:p>
    <w:p w14:paraId="5C184CD3" w14:textId="77777777" w:rsidR="003454F4" w:rsidRPr="00DC0BEB" w:rsidRDefault="003454F4" w:rsidP="003454F4">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07C291E3" wp14:editId="4E63731A">
            <wp:extent cx="4745888" cy="5353279"/>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4745888" cy="5353279"/>
                    </a:xfrm>
                    <a:prstGeom prst="rect">
                      <a:avLst/>
                    </a:prstGeom>
                    <a:ln/>
                  </pic:spPr>
                </pic:pic>
              </a:graphicData>
            </a:graphic>
          </wp:inline>
        </w:drawing>
      </w:r>
    </w:p>
    <w:p w14:paraId="0BAE1744" w14:textId="72F4B2A1" w:rsidR="003454F4" w:rsidRPr="003454F4" w:rsidRDefault="003454F4" w:rsidP="003454F4">
      <w:pPr>
        <w:tabs>
          <w:tab w:val="left" w:pos="709"/>
          <w:tab w:val="right" w:leader="dot" w:pos="11482"/>
        </w:tabs>
        <w:ind w:left="142"/>
        <w:rPr>
          <w:rFonts w:ascii="Times New Roman" w:eastAsia="Times New Roman" w:hAnsi="Times New Roman" w:cs="Times New Roman"/>
          <w:b/>
          <w:sz w:val="24"/>
          <w:szCs w:val="24"/>
          <w:lang w:val="ru-RU"/>
        </w:rPr>
      </w:pPr>
      <w:r w:rsidRPr="00DC0BEB">
        <w:rPr>
          <w:rFonts w:ascii="Times New Roman" w:eastAsia="Times New Roman" w:hAnsi="Times New Roman" w:cs="Times New Roman"/>
          <w:sz w:val="24"/>
          <w:szCs w:val="24"/>
        </w:rPr>
        <w:t>Рис. 6.4. Модель процесса оценки по СТБ ИСО/МЭК 9126–2003</w:t>
      </w:r>
    </w:p>
    <w:p w14:paraId="0FAC0525" w14:textId="469BA511" w:rsidR="003454F4" w:rsidRDefault="003454F4"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ru-RU"/>
        </w:rPr>
        <w:t>П</w:t>
      </w:r>
      <w:r w:rsidR="008F52D0" w:rsidRPr="003454F4">
        <w:rPr>
          <w:rFonts w:ascii="Times New Roman" w:eastAsia="Times New Roman" w:hAnsi="Times New Roman" w:cs="Times New Roman"/>
          <w:b/>
          <w:sz w:val="24"/>
          <w:szCs w:val="24"/>
        </w:rPr>
        <w:t>роцесс оценки</w:t>
      </w:r>
      <w:r w:rsidR="008F52D0" w:rsidRPr="00DC0BEB">
        <w:rPr>
          <w:rFonts w:ascii="Times New Roman" w:eastAsia="Times New Roman" w:hAnsi="Times New Roman" w:cs="Times New Roman"/>
          <w:sz w:val="24"/>
          <w:szCs w:val="24"/>
        </w:rPr>
        <w:t xml:space="preserve"> состоит из</w:t>
      </w:r>
      <w:r>
        <w:rPr>
          <w:rFonts w:ascii="Times New Roman" w:eastAsia="Times New Roman" w:hAnsi="Times New Roman" w:cs="Times New Roman"/>
          <w:sz w:val="24"/>
          <w:szCs w:val="24"/>
        </w:rPr>
        <w:t>:</w:t>
      </w:r>
    </w:p>
    <w:p w14:paraId="016E1136" w14:textId="3ECC718C" w:rsidR="003454F4" w:rsidRPr="003454F4" w:rsidRDefault="003454F4" w:rsidP="00FE6139">
      <w:pPr>
        <w:pStyle w:val="af9"/>
        <w:numPr>
          <w:ilvl w:val="0"/>
          <w:numId w:val="34"/>
        </w:numPr>
        <w:tabs>
          <w:tab w:val="left" w:pos="709"/>
          <w:tab w:val="right" w:leader="dot" w:pos="11482"/>
        </w:tabs>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О</w:t>
      </w:r>
      <w:r w:rsidR="008F52D0" w:rsidRPr="003454F4">
        <w:rPr>
          <w:rFonts w:ascii="Times New Roman" w:eastAsia="Times New Roman" w:hAnsi="Times New Roman" w:cs="Times New Roman"/>
          <w:sz w:val="24"/>
          <w:szCs w:val="24"/>
        </w:rPr>
        <w:t>пределе</w:t>
      </w:r>
      <w:r w:rsidRPr="003454F4">
        <w:rPr>
          <w:rFonts w:ascii="Times New Roman" w:eastAsia="Times New Roman" w:hAnsi="Times New Roman" w:cs="Times New Roman"/>
          <w:sz w:val="24"/>
          <w:szCs w:val="24"/>
        </w:rPr>
        <w:t>ние требований к надежности ПС</w:t>
      </w:r>
      <w:r w:rsidRPr="003454F4">
        <w:rPr>
          <w:rFonts w:ascii="Times New Roman" w:eastAsia="Times New Roman" w:hAnsi="Times New Roman" w:cs="Times New Roman"/>
          <w:sz w:val="24"/>
          <w:szCs w:val="24"/>
          <w:lang w:val="ru-RU"/>
        </w:rPr>
        <w:t>;</w:t>
      </w:r>
    </w:p>
    <w:p w14:paraId="09D6CC0E" w14:textId="362B2BC6" w:rsidR="003454F4" w:rsidRPr="003454F4" w:rsidRDefault="003454F4" w:rsidP="00FE6139">
      <w:pPr>
        <w:pStyle w:val="af9"/>
        <w:numPr>
          <w:ilvl w:val="0"/>
          <w:numId w:val="34"/>
        </w:numPr>
        <w:tabs>
          <w:tab w:val="left" w:pos="709"/>
          <w:tab w:val="right" w:leader="dot" w:pos="11482"/>
        </w:tabs>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П</w:t>
      </w:r>
      <w:r w:rsidRPr="003454F4">
        <w:rPr>
          <w:rFonts w:ascii="Times New Roman" w:eastAsia="Times New Roman" w:hAnsi="Times New Roman" w:cs="Times New Roman"/>
          <w:sz w:val="24"/>
          <w:szCs w:val="24"/>
        </w:rPr>
        <w:t>одготовка к оцениванию</w:t>
      </w:r>
      <w:r w:rsidRPr="003454F4">
        <w:rPr>
          <w:rFonts w:ascii="Times New Roman" w:eastAsia="Times New Roman" w:hAnsi="Times New Roman" w:cs="Times New Roman"/>
          <w:sz w:val="24"/>
          <w:szCs w:val="24"/>
          <w:lang w:val="ru-RU"/>
        </w:rPr>
        <w:t>;</w:t>
      </w:r>
    </w:p>
    <w:p w14:paraId="6F4CA1EE" w14:textId="562ED34A" w:rsidR="003454F4" w:rsidRPr="003454F4" w:rsidRDefault="003454F4" w:rsidP="00FE6139">
      <w:pPr>
        <w:pStyle w:val="af9"/>
        <w:numPr>
          <w:ilvl w:val="0"/>
          <w:numId w:val="34"/>
        </w:numPr>
        <w:tabs>
          <w:tab w:val="left" w:pos="709"/>
          <w:tab w:val="right" w:leader="dot" w:pos="11482"/>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П</w:t>
      </w:r>
      <w:r w:rsidRPr="003454F4">
        <w:rPr>
          <w:rFonts w:ascii="Times New Roman" w:eastAsia="Times New Roman" w:hAnsi="Times New Roman" w:cs="Times New Roman"/>
          <w:sz w:val="24"/>
          <w:szCs w:val="24"/>
        </w:rPr>
        <w:t>роцедура оценивания.</w:t>
      </w:r>
    </w:p>
    <w:p w14:paraId="5E88073D" w14:textId="1DF68F5C" w:rsidR="007851B7" w:rsidRPr="00DC0BEB" w:rsidRDefault="008F52D0" w:rsidP="003454F4">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Данный процесс может применяться после любой подходящей работы жизненного цикла для каждого компонента программного продукта.</w:t>
      </w:r>
    </w:p>
    <w:p w14:paraId="238A8FD2" w14:textId="77777777" w:rsidR="007851B7" w:rsidRPr="003454F4"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3454F4">
        <w:rPr>
          <w:rFonts w:ascii="Times New Roman" w:eastAsia="Times New Roman" w:hAnsi="Times New Roman" w:cs="Times New Roman"/>
          <w:b/>
          <w:sz w:val="24"/>
          <w:szCs w:val="24"/>
        </w:rPr>
        <w:t>1. Определение требований к надежности</w:t>
      </w:r>
    </w:p>
    <w:p w14:paraId="5CB9B65A" w14:textId="7EC09BC6" w:rsidR="007851B7" w:rsidRPr="003454F4" w:rsidRDefault="008F52D0" w:rsidP="003454F4">
      <w:pPr>
        <w:tabs>
          <w:tab w:val="left" w:pos="709"/>
          <w:tab w:val="right" w:leader="dot" w:pos="11482"/>
        </w:tabs>
        <w:ind w:left="142"/>
        <w:jc w:val="both"/>
        <w:rPr>
          <w:rFonts w:ascii="Times New Roman" w:eastAsia="Times New Roman" w:hAnsi="Times New Roman" w:cs="Times New Roman"/>
          <w:szCs w:val="24"/>
        </w:rPr>
      </w:pPr>
      <w:r w:rsidRPr="003454F4">
        <w:rPr>
          <w:rFonts w:ascii="Times New Roman" w:eastAsia="Times New Roman" w:hAnsi="Times New Roman" w:cs="Times New Roman"/>
          <w:szCs w:val="24"/>
        </w:rPr>
        <w:t>Целью данной стадии является установка требований в терминах подхарактеристик надежности. Требования выражают потребности внешнего окружения ПС и должны быть определены до начала разработки. Так как ПС разделяется на компоненты, то требования для ПС в целом могут отличаться от требований для отдельных компонентов.</w:t>
      </w:r>
    </w:p>
    <w:p w14:paraId="5B95725C" w14:textId="77777777" w:rsidR="007851B7" w:rsidRPr="003454F4"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3454F4">
        <w:rPr>
          <w:rFonts w:ascii="Times New Roman" w:eastAsia="Times New Roman" w:hAnsi="Times New Roman" w:cs="Times New Roman"/>
          <w:b/>
          <w:sz w:val="24"/>
          <w:szCs w:val="24"/>
        </w:rPr>
        <w:t>2. Подготовка к оцениванию</w:t>
      </w:r>
    </w:p>
    <w:p w14:paraId="3673329D" w14:textId="6A0B2D4D" w:rsidR="007851B7" w:rsidRPr="003454F4" w:rsidRDefault="008F52D0" w:rsidP="003454F4">
      <w:pPr>
        <w:tabs>
          <w:tab w:val="left" w:pos="709"/>
          <w:tab w:val="right" w:leader="dot" w:pos="11482"/>
        </w:tabs>
        <w:ind w:left="142"/>
        <w:jc w:val="both"/>
        <w:rPr>
          <w:rFonts w:ascii="Times New Roman" w:eastAsia="Times New Roman" w:hAnsi="Times New Roman" w:cs="Times New Roman"/>
          <w:sz w:val="24"/>
          <w:szCs w:val="24"/>
        </w:rPr>
      </w:pPr>
      <w:r w:rsidRPr="003454F4">
        <w:rPr>
          <w:rFonts w:ascii="Times New Roman" w:eastAsia="Times New Roman" w:hAnsi="Times New Roman" w:cs="Times New Roman"/>
          <w:sz w:val="24"/>
          <w:szCs w:val="24"/>
        </w:rPr>
        <w:t>Целью второй стадии является подготовка основы для оценивания. Данная стадия состоит из трех этапов.</w:t>
      </w:r>
    </w:p>
    <w:p w14:paraId="7C697464" w14:textId="1E5CC745" w:rsidR="007851B7" w:rsidRPr="003454F4" w:rsidRDefault="008F52D0" w:rsidP="00FE6139">
      <w:pPr>
        <w:pStyle w:val="af9"/>
        <w:numPr>
          <w:ilvl w:val="0"/>
          <w:numId w:val="35"/>
        </w:numPr>
        <w:tabs>
          <w:tab w:val="left" w:pos="709"/>
          <w:tab w:val="right" w:leader="dot" w:pos="11482"/>
        </w:tabs>
        <w:jc w:val="both"/>
        <w:rPr>
          <w:rFonts w:ascii="Times New Roman" w:eastAsia="Times New Roman" w:hAnsi="Times New Roman" w:cs="Times New Roman"/>
          <w:b/>
          <w:i/>
          <w:sz w:val="24"/>
          <w:szCs w:val="24"/>
        </w:rPr>
      </w:pPr>
      <w:r w:rsidRPr="003454F4">
        <w:rPr>
          <w:rFonts w:ascii="Times New Roman" w:eastAsia="Times New Roman" w:hAnsi="Times New Roman" w:cs="Times New Roman"/>
          <w:b/>
          <w:i/>
          <w:sz w:val="24"/>
          <w:szCs w:val="24"/>
        </w:rPr>
        <w:t>Выбор метрик надежности</w:t>
      </w:r>
    </w:p>
    <w:p w14:paraId="74A32BD7" w14:textId="77777777" w:rsidR="007851B7" w:rsidRPr="003454F4"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454F4">
        <w:rPr>
          <w:rFonts w:ascii="Times New Roman" w:eastAsia="Times New Roman" w:hAnsi="Times New Roman" w:cs="Times New Roman"/>
          <w:sz w:val="18"/>
          <w:szCs w:val="24"/>
        </w:rPr>
        <w:t xml:space="preserve">С учетом регламентированной в </w:t>
      </w:r>
      <w:r w:rsidRPr="003454F4">
        <w:rPr>
          <w:rFonts w:ascii="Times New Roman" w:eastAsia="Times New Roman" w:hAnsi="Times New Roman" w:cs="Times New Roman"/>
          <w:i/>
          <w:sz w:val="18"/>
          <w:szCs w:val="24"/>
        </w:rPr>
        <w:t>СТБ ИСО/МЭК 9126–2003</w:t>
      </w:r>
      <w:r w:rsidRPr="003454F4">
        <w:rPr>
          <w:rFonts w:ascii="Times New Roman" w:eastAsia="Times New Roman" w:hAnsi="Times New Roman" w:cs="Times New Roman"/>
          <w:sz w:val="18"/>
          <w:szCs w:val="24"/>
        </w:rPr>
        <w:t xml:space="preserve"> иерархической модели качества уровень характеристики надежность ПС определяется уровнем входящих в нее подхарактеристик, а значения подхарактеристик в свою очередь определяются значениями входящих в них метрик.</w:t>
      </w:r>
    </w:p>
    <w:p w14:paraId="51F3B4F6" w14:textId="2E211F7B" w:rsidR="007851B7" w:rsidRPr="003454F4" w:rsidRDefault="008F52D0" w:rsidP="003454F4">
      <w:pPr>
        <w:tabs>
          <w:tab w:val="left" w:pos="709"/>
          <w:tab w:val="right" w:leader="dot" w:pos="11482"/>
        </w:tabs>
        <w:ind w:left="142"/>
        <w:jc w:val="both"/>
        <w:rPr>
          <w:rFonts w:ascii="Times New Roman" w:eastAsia="Times New Roman" w:hAnsi="Times New Roman" w:cs="Times New Roman"/>
          <w:sz w:val="18"/>
          <w:szCs w:val="24"/>
        </w:rPr>
      </w:pPr>
      <w:r w:rsidRPr="003454F4">
        <w:rPr>
          <w:rFonts w:ascii="Times New Roman" w:eastAsia="Times New Roman" w:hAnsi="Times New Roman" w:cs="Times New Roman"/>
          <w:sz w:val="18"/>
          <w:szCs w:val="24"/>
        </w:rPr>
        <w:t xml:space="preserve">В стандарте </w:t>
      </w:r>
      <w:r w:rsidRPr="003454F4">
        <w:rPr>
          <w:rFonts w:ascii="Times New Roman" w:eastAsia="Times New Roman" w:hAnsi="Times New Roman" w:cs="Times New Roman"/>
          <w:i/>
          <w:sz w:val="18"/>
          <w:szCs w:val="24"/>
        </w:rPr>
        <w:t>СТБ ИСО/МЭК 9126–2003</w:t>
      </w:r>
      <w:r w:rsidRPr="003454F4">
        <w:rPr>
          <w:rFonts w:ascii="Times New Roman" w:eastAsia="Times New Roman" w:hAnsi="Times New Roman" w:cs="Times New Roman"/>
          <w:sz w:val="18"/>
          <w:szCs w:val="24"/>
        </w:rPr>
        <w:t xml:space="preserve"> набор рекомендуемых метрик отсутствует. Поэтому существует потребность в установлении метрик, которые соотносятся с подхарактеристиками надежности ПС. Каждый количественный признак и каждое количественно оцениваемое взаимодействие ПС с его окружением, которые соотносятся с надежностью, могут быть приняты в качестве ее метрики.</w:t>
      </w:r>
    </w:p>
    <w:p w14:paraId="0D722088" w14:textId="28E66480" w:rsidR="007851B7" w:rsidRPr="003454F4" w:rsidRDefault="008F52D0" w:rsidP="00FE6139">
      <w:pPr>
        <w:pStyle w:val="af9"/>
        <w:numPr>
          <w:ilvl w:val="0"/>
          <w:numId w:val="35"/>
        </w:numPr>
        <w:tabs>
          <w:tab w:val="left" w:pos="709"/>
          <w:tab w:val="right" w:leader="dot" w:pos="11482"/>
        </w:tabs>
        <w:jc w:val="both"/>
        <w:rPr>
          <w:rFonts w:ascii="Times New Roman" w:eastAsia="Times New Roman" w:hAnsi="Times New Roman" w:cs="Times New Roman"/>
          <w:b/>
          <w:i/>
          <w:sz w:val="24"/>
          <w:szCs w:val="24"/>
        </w:rPr>
      </w:pPr>
      <w:r w:rsidRPr="003454F4">
        <w:rPr>
          <w:rFonts w:ascii="Times New Roman" w:eastAsia="Times New Roman" w:hAnsi="Times New Roman" w:cs="Times New Roman"/>
          <w:b/>
          <w:i/>
          <w:sz w:val="24"/>
          <w:szCs w:val="24"/>
        </w:rPr>
        <w:t>Определение уровней ранжирования</w:t>
      </w:r>
    </w:p>
    <w:p w14:paraId="6E56A8BE" w14:textId="77777777" w:rsidR="007851B7" w:rsidRPr="00D30A59" w:rsidRDefault="008F52D0" w:rsidP="00DC0BEB">
      <w:pPr>
        <w:tabs>
          <w:tab w:val="left" w:pos="709"/>
          <w:tab w:val="right" w:leader="dot" w:pos="11482"/>
        </w:tabs>
        <w:ind w:left="142"/>
        <w:jc w:val="both"/>
        <w:rPr>
          <w:rFonts w:ascii="Times New Roman" w:eastAsia="Times New Roman" w:hAnsi="Times New Roman" w:cs="Times New Roman"/>
          <w:sz w:val="20"/>
          <w:szCs w:val="24"/>
        </w:rPr>
      </w:pPr>
      <w:r w:rsidRPr="00D30A59">
        <w:rPr>
          <w:rFonts w:ascii="Times New Roman" w:eastAsia="Times New Roman" w:hAnsi="Times New Roman" w:cs="Times New Roman"/>
          <w:sz w:val="20"/>
          <w:szCs w:val="24"/>
        </w:rPr>
        <w:t>Для измерения количественных признаков надежности ПС используются метрики. Измеренные значения отображаются на некоторой шкале. Данные значения не показывают уровень удовлетворения требований к надежности ПС. Для этой цели шкалы метрик должны быть разделены на диапазоны, соответствующие различным степеням удовлетворения требований.</w:t>
      </w:r>
    </w:p>
    <w:p w14:paraId="0D9468BA" w14:textId="2D6A5A7F" w:rsidR="007851B7" w:rsidRPr="00DC0BEB" w:rsidRDefault="00D30A59"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В</w:t>
      </w:r>
      <w:r w:rsidR="008F52D0" w:rsidRPr="00DC0BEB">
        <w:rPr>
          <w:rFonts w:ascii="Times New Roman" w:eastAsia="Times New Roman" w:hAnsi="Times New Roman" w:cs="Times New Roman"/>
          <w:sz w:val="24"/>
          <w:szCs w:val="24"/>
        </w:rPr>
        <w:t xml:space="preserve">озможны следующие </w:t>
      </w:r>
      <w:r w:rsidR="008F52D0" w:rsidRPr="00D30A59">
        <w:rPr>
          <w:rFonts w:ascii="Times New Roman" w:eastAsia="Times New Roman" w:hAnsi="Times New Roman" w:cs="Times New Roman"/>
          <w:b/>
          <w:sz w:val="24"/>
          <w:szCs w:val="24"/>
        </w:rPr>
        <w:t>диапазоны ранжирования</w:t>
      </w:r>
      <w:r w:rsidR="008F52D0" w:rsidRPr="00DC0BEB">
        <w:rPr>
          <w:rFonts w:ascii="Times New Roman" w:eastAsia="Times New Roman" w:hAnsi="Times New Roman" w:cs="Times New Roman"/>
          <w:sz w:val="24"/>
          <w:szCs w:val="24"/>
        </w:rPr>
        <w:t xml:space="preserve"> (рис. 6.5):</w:t>
      </w:r>
    </w:p>
    <w:p w14:paraId="11826A09" w14:textId="1B758D02" w:rsidR="007851B7" w:rsidRPr="00DC0BEB" w:rsidRDefault="00D30A59" w:rsidP="00FE6139">
      <w:pPr>
        <w:numPr>
          <w:ilvl w:val="0"/>
          <w:numId w:val="11"/>
        </w:numPr>
        <w:tabs>
          <w:tab w:val="left" w:pos="709"/>
          <w:tab w:val="right" w:leader="dot" w:pos="11482"/>
        </w:tabs>
        <w:ind w:left="142"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Р</w:t>
      </w:r>
      <w:r w:rsidR="008F52D0" w:rsidRPr="00DC0BEB">
        <w:rPr>
          <w:rFonts w:ascii="Times New Roman" w:eastAsia="Times New Roman" w:hAnsi="Times New Roman" w:cs="Times New Roman"/>
          <w:sz w:val="24"/>
          <w:szCs w:val="24"/>
        </w:rPr>
        <w:t>азделение шкалы на две категории: неудовлетворительно и удовлетворительно;</w:t>
      </w:r>
    </w:p>
    <w:p w14:paraId="532A932A" w14:textId="35DFBFE2" w:rsidR="007851B7" w:rsidRPr="00DC0BEB" w:rsidRDefault="00D30A59" w:rsidP="00FE6139">
      <w:pPr>
        <w:numPr>
          <w:ilvl w:val="0"/>
          <w:numId w:val="11"/>
        </w:numPr>
        <w:tabs>
          <w:tab w:val="left" w:pos="709"/>
          <w:tab w:val="right" w:leader="dot" w:pos="11482"/>
        </w:tabs>
        <w:ind w:left="142"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Р</w:t>
      </w:r>
      <w:r w:rsidR="008F52D0" w:rsidRPr="00DC0BEB">
        <w:rPr>
          <w:rFonts w:ascii="Times New Roman" w:eastAsia="Times New Roman" w:hAnsi="Times New Roman" w:cs="Times New Roman"/>
          <w:sz w:val="24"/>
          <w:szCs w:val="24"/>
        </w:rPr>
        <w:t>азделение шкалы на четыре категории (отлично, хорошо, удовлетворительно, неудовлетворительно), ограниченные соответственно запланированным уровнем, текущим уровнем для существующего или альтернативного продукта, и уровнем худшего случая.</w:t>
      </w:r>
    </w:p>
    <w:p w14:paraId="235C9F6E"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70A3985F" wp14:editId="4F195698">
            <wp:extent cx="5260238" cy="2662456"/>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260238" cy="2662456"/>
                    </a:xfrm>
                    <a:prstGeom prst="rect">
                      <a:avLst/>
                    </a:prstGeom>
                    <a:ln/>
                  </pic:spPr>
                </pic:pic>
              </a:graphicData>
            </a:graphic>
          </wp:inline>
        </w:drawing>
      </w:r>
    </w:p>
    <w:p w14:paraId="138AB94C" w14:textId="2B819EF0" w:rsidR="007851B7" w:rsidRPr="00D30A59" w:rsidRDefault="008F52D0" w:rsidP="00D30A59">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6.5. Варианты ранжирования измеренных значений метрик</w:t>
      </w:r>
    </w:p>
    <w:p w14:paraId="50F9CB4F" w14:textId="1FF23A7A" w:rsidR="007851B7" w:rsidRPr="00D30A59"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D30A59">
        <w:rPr>
          <w:rFonts w:ascii="Times New Roman" w:eastAsia="Times New Roman" w:hAnsi="Times New Roman" w:cs="Times New Roman"/>
          <w:sz w:val="18"/>
          <w:szCs w:val="24"/>
        </w:rPr>
        <w:t xml:space="preserve">Текущий уровень определяется для управления тем, чтобы новая система не становилась хуже по сравнению с существующей. Запланированный уровень определяет уровень, который считается достижимым при доступных ресурсах. Уровень худшего случая определяет границу принятия пользователем в случае, если изделие не удовлетворяет запланированному уровню. Так как надежность ПС связана с конкретными потребностями, общие уровни ранжирования невозможны и должны определяться для каждого конкретного оценивания. </w:t>
      </w:r>
    </w:p>
    <w:p w14:paraId="19F97203" w14:textId="0DE20D2D" w:rsidR="007851B7" w:rsidRPr="00D30A59" w:rsidRDefault="008F52D0" w:rsidP="00FE6139">
      <w:pPr>
        <w:pStyle w:val="af9"/>
        <w:numPr>
          <w:ilvl w:val="0"/>
          <w:numId w:val="35"/>
        </w:numPr>
        <w:tabs>
          <w:tab w:val="left" w:pos="709"/>
          <w:tab w:val="right" w:leader="dot" w:pos="11482"/>
        </w:tabs>
        <w:jc w:val="both"/>
        <w:rPr>
          <w:rFonts w:ascii="Times New Roman" w:eastAsia="Times New Roman" w:hAnsi="Times New Roman" w:cs="Times New Roman"/>
          <w:b/>
          <w:i/>
          <w:sz w:val="24"/>
          <w:szCs w:val="24"/>
        </w:rPr>
      </w:pPr>
      <w:r w:rsidRPr="00D30A59">
        <w:rPr>
          <w:rFonts w:ascii="Times New Roman" w:eastAsia="Times New Roman" w:hAnsi="Times New Roman" w:cs="Times New Roman"/>
          <w:b/>
          <w:i/>
          <w:sz w:val="24"/>
          <w:szCs w:val="24"/>
        </w:rPr>
        <w:t>Определение критерия оценки</w:t>
      </w:r>
    </w:p>
    <w:p w14:paraId="030FA89F" w14:textId="3C07A7B2" w:rsidR="007851B7" w:rsidRPr="00D30A59" w:rsidRDefault="008F52D0" w:rsidP="00D30A59">
      <w:pPr>
        <w:tabs>
          <w:tab w:val="left" w:pos="709"/>
          <w:tab w:val="right" w:leader="dot" w:pos="11482"/>
        </w:tabs>
        <w:ind w:left="142"/>
        <w:jc w:val="both"/>
        <w:rPr>
          <w:rFonts w:ascii="Times New Roman" w:eastAsia="Times New Roman" w:hAnsi="Times New Roman" w:cs="Times New Roman"/>
          <w:sz w:val="18"/>
          <w:szCs w:val="24"/>
        </w:rPr>
      </w:pPr>
      <w:r w:rsidRPr="00D30A59">
        <w:rPr>
          <w:rFonts w:ascii="Times New Roman" w:eastAsia="Times New Roman" w:hAnsi="Times New Roman" w:cs="Times New Roman"/>
          <w:sz w:val="18"/>
          <w:szCs w:val="24"/>
        </w:rPr>
        <w:t>Для определения общей надежности ПС должна быть учтена вся совокупность результатов оценивания различных метрик. Оценщик должен подготовить для этого процедуры, используя, например, таблицы решений или средние взвешенные значения. Обычно при этом учитываются и другие аспекты, такие как время и стоимость, которые являются косвенными факторами надежности ПС.</w:t>
      </w:r>
    </w:p>
    <w:p w14:paraId="0AC48FFE"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b/>
          <w:i/>
          <w:sz w:val="24"/>
          <w:szCs w:val="24"/>
        </w:rPr>
      </w:pPr>
      <w:r w:rsidRPr="00DC0BEB">
        <w:rPr>
          <w:rFonts w:ascii="Times New Roman" w:eastAsia="Times New Roman" w:hAnsi="Times New Roman" w:cs="Times New Roman"/>
          <w:b/>
          <w:i/>
          <w:sz w:val="24"/>
          <w:szCs w:val="24"/>
        </w:rPr>
        <w:t>3. Процедура оценивания</w:t>
      </w:r>
    </w:p>
    <w:p w14:paraId="462C46AB" w14:textId="3548BB70" w:rsidR="007851B7" w:rsidRPr="00D30A59" w:rsidRDefault="00D30A59" w:rsidP="00D30A59">
      <w:pPr>
        <w:tabs>
          <w:tab w:val="left" w:pos="709"/>
          <w:tab w:val="right" w:leader="dot" w:pos="11482"/>
        </w:tabs>
        <w:ind w:left="142"/>
        <w:jc w:val="both"/>
        <w:rPr>
          <w:rFonts w:ascii="Times New Roman" w:eastAsia="Times New Roman" w:hAnsi="Times New Roman" w:cs="Times New Roman"/>
          <w:i/>
          <w:sz w:val="24"/>
          <w:szCs w:val="24"/>
        </w:rPr>
      </w:pPr>
      <w:r w:rsidRPr="00D30A59">
        <w:rPr>
          <w:rFonts w:ascii="Times New Roman" w:eastAsia="Times New Roman" w:hAnsi="Times New Roman" w:cs="Times New Roman"/>
          <w:i/>
          <w:sz w:val="24"/>
          <w:szCs w:val="24"/>
          <w:lang w:val="ru-RU"/>
        </w:rPr>
        <w:t>Р</w:t>
      </w:r>
      <w:r w:rsidR="008F52D0" w:rsidRPr="00D30A59">
        <w:rPr>
          <w:rFonts w:ascii="Times New Roman" w:eastAsia="Times New Roman" w:hAnsi="Times New Roman" w:cs="Times New Roman"/>
          <w:i/>
          <w:sz w:val="24"/>
          <w:szCs w:val="24"/>
        </w:rPr>
        <w:t>еализуется тремя этапами:</w:t>
      </w:r>
    </w:p>
    <w:p w14:paraId="0CDBFB12" w14:textId="41C14EBD" w:rsidR="007851B7" w:rsidRPr="00D30A59" w:rsidRDefault="008F52D0" w:rsidP="00FE6139">
      <w:pPr>
        <w:pStyle w:val="af9"/>
        <w:numPr>
          <w:ilvl w:val="0"/>
          <w:numId w:val="36"/>
        </w:numPr>
        <w:tabs>
          <w:tab w:val="left" w:pos="709"/>
          <w:tab w:val="right" w:leader="dot" w:pos="11482"/>
        </w:tabs>
        <w:jc w:val="both"/>
        <w:rPr>
          <w:rFonts w:ascii="Times New Roman" w:eastAsia="Times New Roman" w:hAnsi="Times New Roman" w:cs="Times New Roman"/>
          <w:sz w:val="24"/>
          <w:szCs w:val="24"/>
        </w:rPr>
      </w:pPr>
      <w:r w:rsidRPr="00D30A59">
        <w:rPr>
          <w:rFonts w:ascii="Times New Roman" w:eastAsia="Times New Roman" w:hAnsi="Times New Roman" w:cs="Times New Roman"/>
          <w:b/>
          <w:i/>
          <w:sz w:val="24"/>
          <w:szCs w:val="24"/>
        </w:rPr>
        <w:t>Измерение</w:t>
      </w:r>
      <w:r w:rsidR="00D30A59" w:rsidRPr="00D30A59">
        <w:rPr>
          <w:rFonts w:ascii="Times New Roman" w:eastAsia="Times New Roman" w:hAnsi="Times New Roman" w:cs="Times New Roman"/>
          <w:i/>
          <w:sz w:val="24"/>
          <w:szCs w:val="24"/>
          <w:lang w:val="ru-RU"/>
        </w:rPr>
        <w:t xml:space="preserve"> </w:t>
      </w:r>
      <w:r w:rsidR="00D30A59" w:rsidRPr="00D30A59">
        <w:rPr>
          <w:rFonts w:ascii="Times New Roman" w:eastAsia="Times New Roman" w:hAnsi="Times New Roman" w:cs="Times New Roman"/>
          <w:i/>
          <w:sz w:val="20"/>
          <w:szCs w:val="24"/>
          <w:lang w:val="ru-RU"/>
        </w:rPr>
        <w:t>(</w:t>
      </w:r>
      <w:r w:rsidRPr="00D30A59">
        <w:rPr>
          <w:rFonts w:ascii="Times New Roman" w:eastAsia="Times New Roman" w:hAnsi="Times New Roman" w:cs="Times New Roman"/>
          <w:sz w:val="20"/>
          <w:szCs w:val="24"/>
        </w:rPr>
        <w:t>Для измерения выбранные метрики применяются к ПС. Результатом явля</w:t>
      </w:r>
      <w:r w:rsidR="00D30A59">
        <w:rPr>
          <w:rFonts w:ascii="Times New Roman" w:eastAsia="Times New Roman" w:hAnsi="Times New Roman" w:cs="Times New Roman"/>
          <w:sz w:val="20"/>
          <w:szCs w:val="24"/>
        </w:rPr>
        <w:t>ются значения в масштабах метрик</w:t>
      </w:r>
      <w:r w:rsidR="00D30A59">
        <w:rPr>
          <w:rFonts w:ascii="Times New Roman" w:eastAsia="Times New Roman" w:hAnsi="Times New Roman" w:cs="Times New Roman"/>
          <w:sz w:val="20"/>
          <w:szCs w:val="24"/>
          <w:lang w:val="ru-RU"/>
        </w:rPr>
        <w:t>)</w:t>
      </w:r>
      <w:r w:rsidRPr="00D30A59">
        <w:rPr>
          <w:rFonts w:ascii="Times New Roman" w:eastAsia="Times New Roman" w:hAnsi="Times New Roman" w:cs="Times New Roman"/>
          <w:sz w:val="24"/>
          <w:szCs w:val="24"/>
        </w:rPr>
        <w:t xml:space="preserve">. </w:t>
      </w:r>
    </w:p>
    <w:p w14:paraId="1F967FEC" w14:textId="6EB02B2F" w:rsidR="007851B7" w:rsidRPr="00D30A59" w:rsidRDefault="008F52D0" w:rsidP="00FE6139">
      <w:pPr>
        <w:pStyle w:val="af9"/>
        <w:numPr>
          <w:ilvl w:val="0"/>
          <w:numId w:val="36"/>
        </w:numPr>
        <w:tabs>
          <w:tab w:val="left" w:pos="709"/>
          <w:tab w:val="right" w:leader="dot" w:pos="11482"/>
        </w:tabs>
        <w:jc w:val="both"/>
        <w:rPr>
          <w:rFonts w:ascii="Times New Roman" w:eastAsia="Times New Roman" w:hAnsi="Times New Roman" w:cs="Times New Roman"/>
          <w:sz w:val="24"/>
          <w:szCs w:val="24"/>
        </w:rPr>
      </w:pPr>
      <w:r w:rsidRPr="00D30A59">
        <w:rPr>
          <w:rFonts w:ascii="Times New Roman" w:eastAsia="Times New Roman" w:hAnsi="Times New Roman" w:cs="Times New Roman"/>
          <w:b/>
          <w:i/>
          <w:sz w:val="24"/>
          <w:szCs w:val="24"/>
        </w:rPr>
        <w:t>Ранжирование</w:t>
      </w:r>
      <w:r w:rsidR="00D30A59">
        <w:rPr>
          <w:rFonts w:ascii="Times New Roman" w:eastAsia="Times New Roman" w:hAnsi="Times New Roman" w:cs="Times New Roman"/>
          <w:i/>
          <w:sz w:val="24"/>
          <w:szCs w:val="24"/>
          <w:lang w:val="ru-RU"/>
        </w:rPr>
        <w:t xml:space="preserve"> (</w:t>
      </w:r>
      <w:r w:rsidRPr="00D30A59">
        <w:rPr>
          <w:rFonts w:ascii="Times New Roman" w:eastAsia="Times New Roman" w:hAnsi="Times New Roman" w:cs="Times New Roman"/>
          <w:sz w:val="20"/>
          <w:szCs w:val="24"/>
        </w:rPr>
        <w:t>На этапе ранжирования устанавливается уровень ранжирования для изм</w:t>
      </w:r>
      <w:r w:rsidR="00D30A59">
        <w:rPr>
          <w:rFonts w:ascii="Times New Roman" w:eastAsia="Times New Roman" w:hAnsi="Times New Roman" w:cs="Times New Roman"/>
          <w:sz w:val="20"/>
          <w:szCs w:val="24"/>
        </w:rPr>
        <w:t>еренного значения (см. рис. 6.5</w:t>
      </w:r>
      <w:r w:rsidR="00D30A59">
        <w:rPr>
          <w:rFonts w:ascii="Times New Roman" w:eastAsia="Times New Roman" w:hAnsi="Times New Roman" w:cs="Times New Roman"/>
          <w:sz w:val="20"/>
          <w:szCs w:val="24"/>
          <w:lang w:val="ru-RU"/>
        </w:rPr>
        <w:t>))</w:t>
      </w:r>
      <w:r w:rsidRPr="00D30A59">
        <w:rPr>
          <w:rFonts w:ascii="Times New Roman" w:eastAsia="Times New Roman" w:hAnsi="Times New Roman" w:cs="Times New Roman"/>
          <w:sz w:val="24"/>
          <w:szCs w:val="24"/>
        </w:rPr>
        <w:t xml:space="preserve">. </w:t>
      </w:r>
    </w:p>
    <w:p w14:paraId="48EF426D" w14:textId="47988337" w:rsidR="007851B7" w:rsidRPr="00D30A59" w:rsidRDefault="008F52D0" w:rsidP="00FE6139">
      <w:pPr>
        <w:pStyle w:val="af9"/>
        <w:numPr>
          <w:ilvl w:val="0"/>
          <w:numId w:val="36"/>
        </w:numPr>
        <w:tabs>
          <w:tab w:val="left" w:pos="709"/>
          <w:tab w:val="right" w:leader="dot" w:pos="11482"/>
        </w:tabs>
        <w:jc w:val="both"/>
        <w:rPr>
          <w:rFonts w:ascii="Times New Roman" w:eastAsia="Times New Roman" w:hAnsi="Times New Roman" w:cs="Times New Roman"/>
          <w:sz w:val="24"/>
          <w:szCs w:val="24"/>
        </w:rPr>
      </w:pPr>
      <w:r w:rsidRPr="00D30A59">
        <w:rPr>
          <w:rFonts w:ascii="Times New Roman" w:eastAsia="Times New Roman" w:hAnsi="Times New Roman" w:cs="Times New Roman"/>
          <w:b/>
          <w:i/>
          <w:sz w:val="24"/>
          <w:szCs w:val="24"/>
        </w:rPr>
        <w:t>Оценка</w:t>
      </w:r>
      <w:r w:rsidR="00D30A59">
        <w:rPr>
          <w:rFonts w:ascii="Times New Roman" w:eastAsia="Times New Roman" w:hAnsi="Times New Roman" w:cs="Times New Roman"/>
          <w:i/>
          <w:sz w:val="24"/>
          <w:szCs w:val="24"/>
          <w:lang w:val="ru-RU"/>
        </w:rPr>
        <w:t xml:space="preserve"> </w:t>
      </w:r>
      <w:r w:rsidR="00D30A59" w:rsidRPr="00D30A59">
        <w:rPr>
          <w:rFonts w:ascii="Times New Roman" w:eastAsia="Times New Roman" w:hAnsi="Times New Roman" w:cs="Times New Roman"/>
          <w:i/>
          <w:sz w:val="20"/>
          <w:szCs w:val="24"/>
          <w:lang w:val="ru-RU"/>
        </w:rPr>
        <w:t>(</w:t>
      </w:r>
      <w:r w:rsidRPr="00D30A59">
        <w:rPr>
          <w:rFonts w:ascii="Times New Roman" w:eastAsia="Times New Roman" w:hAnsi="Times New Roman" w:cs="Times New Roman"/>
          <w:sz w:val="20"/>
          <w:szCs w:val="24"/>
        </w:rPr>
        <w:t xml:space="preserve">Оценка является последним этапом процесса оценивания ПС, на котором обобщается множество установленных уровней. Результатом является заключение о надежности ПС (приемлемый или </w:t>
      </w:r>
      <w:r w:rsidR="00D30A59">
        <w:rPr>
          <w:rFonts w:ascii="Times New Roman" w:eastAsia="Times New Roman" w:hAnsi="Times New Roman" w:cs="Times New Roman"/>
          <w:sz w:val="20"/>
          <w:szCs w:val="24"/>
        </w:rPr>
        <w:t>неприемлемый уровень надежности</w:t>
      </w:r>
      <w:r w:rsidR="00D30A59">
        <w:rPr>
          <w:rFonts w:ascii="Times New Roman" w:eastAsia="Times New Roman" w:hAnsi="Times New Roman" w:cs="Times New Roman"/>
          <w:sz w:val="20"/>
          <w:szCs w:val="24"/>
          <w:lang w:val="ru-RU"/>
        </w:rPr>
        <w:t>))</w:t>
      </w:r>
      <w:r w:rsidRPr="00D30A59">
        <w:rPr>
          <w:rFonts w:ascii="Times New Roman" w:eastAsia="Times New Roman" w:hAnsi="Times New Roman" w:cs="Times New Roman"/>
          <w:sz w:val="24"/>
          <w:szCs w:val="24"/>
        </w:rPr>
        <w:t>.</w:t>
      </w:r>
    </w:p>
    <w:p w14:paraId="6F18816D" w14:textId="05AF1016"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92" w:name="_Toc35467816"/>
      <w:r w:rsidRPr="00DC0BEB">
        <w:rPr>
          <w:rFonts w:ascii="Times New Roman" w:hAnsi="Times New Roman" w:cs="Times New Roman"/>
          <w:b/>
          <w:color w:val="000000"/>
          <w:sz w:val="24"/>
          <w:szCs w:val="24"/>
        </w:rPr>
        <w:t>Внутренние метрики надежности ПС.</w:t>
      </w:r>
      <w:bookmarkEnd w:id="92"/>
    </w:p>
    <w:p w14:paraId="1DBB83C4" w14:textId="77777777" w:rsidR="00D30A59" w:rsidRDefault="008F52D0"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DC0BEB">
        <w:rPr>
          <w:rFonts w:ascii="Times New Roman" w:eastAsia="Times New Roman" w:hAnsi="Times New Roman" w:cs="Times New Roman"/>
          <w:sz w:val="24"/>
          <w:szCs w:val="24"/>
        </w:rPr>
        <w:t>В стандарте</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i/>
          <w:sz w:val="24"/>
          <w:szCs w:val="24"/>
        </w:rPr>
        <w:t>ISO/IEC 25010:2011</w:t>
      </w:r>
      <w:r w:rsidRPr="00DC0BEB">
        <w:rPr>
          <w:rFonts w:ascii="Times New Roman" w:eastAsia="Times New Roman" w:hAnsi="Times New Roman" w:cs="Times New Roman"/>
          <w:sz w:val="24"/>
          <w:szCs w:val="24"/>
        </w:rPr>
        <w:t xml:space="preserve"> определены две части </w:t>
      </w:r>
      <w:r w:rsidRPr="00D30A59">
        <w:rPr>
          <w:rFonts w:ascii="Times New Roman" w:eastAsia="Times New Roman" w:hAnsi="Times New Roman" w:cs="Times New Roman"/>
          <w:b/>
          <w:sz w:val="24"/>
          <w:szCs w:val="24"/>
        </w:rPr>
        <w:t>модели качества</w:t>
      </w:r>
      <w:r w:rsidR="00D30A59">
        <w:rPr>
          <w:rFonts w:ascii="Times New Roman" w:eastAsia="Times New Roman" w:hAnsi="Times New Roman" w:cs="Times New Roman"/>
          <w:sz w:val="24"/>
          <w:szCs w:val="24"/>
          <w:lang w:val="ru-RU"/>
        </w:rPr>
        <w:t>:</w:t>
      </w:r>
    </w:p>
    <w:p w14:paraId="6AA6EB6A" w14:textId="77777777" w:rsidR="00D30A59" w:rsidRPr="00D30A59" w:rsidRDefault="00D30A59" w:rsidP="00FE6139">
      <w:pPr>
        <w:pStyle w:val="af9"/>
        <w:numPr>
          <w:ilvl w:val="0"/>
          <w:numId w:val="37"/>
        </w:numPr>
        <w:tabs>
          <w:tab w:val="left" w:pos="709"/>
          <w:tab w:val="right" w:leader="dot" w:pos="11482"/>
        </w:tabs>
        <w:jc w:val="both"/>
        <w:rPr>
          <w:rFonts w:ascii="Times New Roman" w:eastAsia="Times New Roman" w:hAnsi="Times New Roman" w:cs="Times New Roman"/>
          <w:sz w:val="24"/>
          <w:szCs w:val="24"/>
          <w:lang w:val="ru-RU"/>
        </w:rPr>
      </w:pPr>
      <w:r w:rsidRPr="00D30A59">
        <w:rPr>
          <w:rFonts w:ascii="Times New Roman" w:eastAsia="Times New Roman" w:hAnsi="Times New Roman" w:cs="Times New Roman"/>
          <w:sz w:val="24"/>
          <w:szCs w:val="24"/>
          <w:lang w:val="ru-RU"/>
        </w:rPr>
        <w:t>М</w:t>
      </w:r>
      <w:r w:rsidRPr="00D30A59">
        <w:rPr>
          <w:rFonts w:ascii="Times New Roman" w:eastAsia="Times New Roman" w:hAnsi="Times New Roman" w:cs="Times New Roman"/>
          <w:sz w:val="24"/>
          <w:szCs w:val="24"/>
        </w:rPr>
        <w:t>одель качества продукта</w:t>
      </w:r>
      <w:r w:rsidRPr="00D30A59">
        <w:rPr>
          <w:rFonts w:ascii="Times New Roman" w:eastAsia="Times New Roman" w:hAnsi="Times New Roman" w:cs="Times New Roman"/>
          <w:sz w:val="24"/>
          <w:szCs w:val="24"/>
          <w:lang w:val="ru-RU"/>
        </w:rPr>
        <w:t>;</w:t>
      </w:r>
    </w:p>
    <w:p w14:paraId="1A2A2790" w14:textId="079544C6" w:rsidR="007851B7" w:rsidRPr="00D30A59" w:rsidRDefault="00D30A59" w:rsidP="00FE6139">
      <w:pPr>
        <w:pStyle w:val="af9"/>
        <w:numPr>
          <w:ilvl w:val="0"/>
          <w:numId w:val="37"/>
        </w:numPr>
        <w:tabs>
          <w:tab w:val="left" w:pos="709"/>
          <w:tab w:val="right" w:leader="dot" w:pos="11482"/>
        </w:tabs>
        <w:jc w:val="both"/>
        <w:rPr>
          <w:rFonts w:ascii="Times New Roman" w:eastAsia="Times New Roman" w:hAnsi="Times New Roman" w:cs="Times New Roman"/>
          <w:sz w:val="24"/>
          <w:szCs w:val="24"/>
        </w:rPr>
      </w:pPr>
      <w:r w:rsidRPr="00D30A59">
        <w:rPr>
          <w:rFonts w:ascii="Times New Roman" w:eastAsia="Times New Roman" w:hAnsi="Times New Roman" w:cs="Times New Roman"/>
          <w:sz w:val="24"/>
          <w:szCs w:val="24"/>
          <w:lang w:val="ru-RU"/>
        </w:rPr>
        <w:t>М</w:t>
      </w:r>
      <w:r w:rsidR="008F52D0" w:rsidRPr="00D30A59">
        <w:rPr>
          <w:rFonts w:ascii="Times New Roman" w:eastAsia="Times New Roman" w:hAnsi="Times New Roman" w:cs="Times New Roman"/>
          <w:sz w:val="24"/>
          <w:szCs w:val="24"/>
        </w:rPr>
        <w:t>одель качества в использовании.</w:t>
      </w:r>
    </w:p>
    <w:p w14:paraId="5E48957A" w14:textId="77777777" w:rsidR="00D30A59" w:rsidRDefault="008F52D0"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DC0BEB">
        <w:rPr>
          <w:rFonts w:ascii="Times New Roman" w:eastAsia="Times New Roman" w:hAnsi="Times New Roman" w:cs="Times New Roman"/>
          <w:sz w:val="24"/>
          <w:szCs w:val="24"/>
        </w:rPr>
        <w:t>Модель качества продукта имеет отношение к</w:t>
      </w:r>
      <w:r w:rsidR="00D30A59">
        <w:rPr>
          <w:rFonts w:ascii="Times New Roman" w:eastAsia="Times New Roman" w:hAnsi="Times New Roman" w:cs="Times New Roman"/>
          <w:sz w:val="24"/>
          <w:szCs w:val="24"/>
          <w:lang w:val="ru-RU"/>
        </w:rPr>
        <w:t>:</w:t>
      </w:r>
    </w:p>
    <w:p w14:paraId="0AB21573" w14:textId="1C501437" w:rsidR="00D30A59" w:rsidRPr="00D30A59" w:rsidRDefault="00D30A59" w:rsidP="00FE6139">
      <w:pPr>
        <w:pStyle w:val="af9"/>
        <w:numPr>
          <w:ilvl w:val="0"/>
          <w:numId w:val="38"/>
        </w:numPr>
        <w:tabs>
          <w:tab w:val="left" w:pos="709"/>
          <w:tab w:val="right" w:leader="dot" w:pos="11482"/>
        </w:tabs>
        <w:jc w:val="both"/>
        <w:rPr>
          <w:rFonts w:ascii="Times New Roman" w:eastAsia="Times New Roman" w:hAnsi="Times New Roman" w:cs="Times New Roman"/>
          <w:sz w:val="24"/>
          <w:szCs w:val="24"/>
          <w:lang w:val="ru-RU"/>
        </w:rPr>
      </w:pPr>
      <w:r w:rsidRPr="00D30A59">
        <w:rPr>
          <w:rFonts w:ascii="Times New Roman" w:eastAsia="Times New Roman" w:hAnsi="Times New Roman" w:cs="Times New Roman"/>
          <w:sz w:val="24"/>
          <w:szCs w:val="24"/>
          <w:lang w:val="ru-RU"/>
        </w:rPr>
        <w:t>С</w:t>
      </w:r>
      <w:r w:rsidR="008F52D0" w:rsidRPr="00D30A59">
        <w:rPr>
          <w:rFonts w:ascii="Times New Roman" w:eastAsia="Times New Roman" w:hAnsi="Times New Roman" w:cs="Times New Roman"/>
          <w:sz w:val="24"/>
          <w:szCs w:val="24"/>
        </w:rPr>
        <w:t xml:space="preserve">татическим </w:t>
      </w:r>
      <w:r w:rsidRPr="00D30A59">
        <w:rPr>
          <w:rFonts w:ascii="Times New Roman" w:eastAsia="Times New Roman" w:hAnsi="Times New Roman" w:cs="Times New Roman"/>
          <w:sz w:val="24"/>
          <w:szCs w:val="24"/>
        </w:rPr>
        <w:t>свойствам программного средства</w:t>
      </w:r>
      <w:r>
        <w:rPr>
          <w:rFonts w:ascii="Times New Roman" w:eastAsia="Times New Roman" w:hAnsi="Times New Roman" w:cs="Times New Roman"/>
          <w:sz w:val="24"/>
          <w:szCs w:val="24"/>
          <w:lang w:val="ru-RU"/>
        </w:rPr>
        <w:t xml:space="preserve"> </w:t>
      </w:r>
      <w:r w:rsidRPr="00D30A59">
        <w:rPr>
          <w:rFonts w:ascii="Times New Roman" w:eastAsia="Times New Roman" w:hAnsi="Times New Roman" w:cs="Times New Roman"/>
          <w:sz w:val="18"/>
          <w:szCs w:val="24"/>
          <w:lang w:val="ru-RU"/>
        </w:rPr>
        <w:t>(</w:t>
      </w:r>
      <w:r w:rsidRPr="00D30A59">
        <w:rPr>
          <w:rFonts w:ascii="Times New Roman" w:eastAsia="Times New Roman" w:hAnsi="Times New Roman" w:cs="Times New Roman"/>
          <w:szCs w:val="24"/>
        </w:rPr>
        <w:t>определяются с помощью внутренних метрик (мер) качества</w:t>
      </w:r>
      <w:r w:rsidRPr="00D30A59">
        <w:rPr>
          <w:rFonts w:ascii="Times New Roman" w:eastAsia="Times New Roman" w:hAnsi="Times New Roman" w:cs="Times New Roman"/>
          <w:sz w:val="18"/>
          <w:szCs w:val="24"/>
          <w:lang w:val="ru-RU"/>
        </w:rPr>
        <w:t>)</w:t>
      </w:r>
      <w:r w:rsidRPr="00D30A59">
        <w:rPr>
          <w:rFonts w:ascii="Times New Roman" w:eastAsia="Times New Roman" w:hAnsi="Times New Roman" w:cs="Times New Roman"/>
          <w:sz w:val="24"/>
          <w:szCs w:val="24"/>
          <w:lang w:val="ru-RU"/>
        </w:rPr>
        <w:t>;</w:t>
      </w:r>
    </w:p>
    <w:p w14:paraId="532B9D1A" w14:textId="7F600F0C" w:rsidR="007851B7" w:rsidRPr="00D30A59" w:rsidRDefault="00D30A59" w:rsidP="00FE6139">
      <w:pPr>
        <w:pStyle w:val="af9"/>
        <w:numPr>
          <w:ilvl w:val="0"/>
          <w:numId w:val="38"/>
        </w:numPr>
        <w:tabs>
          <w:tab w:val="left" w:pos="709"/>
          <w:tab w:val="right" w:leader="dot" w:pos="11482"/>
        </w:tabs>
        <w:jc w:val="both"/>
        <w:rPr>
          <w:rFonts w:ascii="Times New Roman" w:eastAsia="Times New Roman" w:hAnsi="Times New Roman" w:cs="Times New Roman"/>
          <w:sz w:val="24"/>
          <w:szCs w:val="24"/>
        </w:rPr>
      </w:pPr>
      <w:r w:rsidRPr="00D30A59">
        <w:rPr>
          <w:rFonts w:ascii="Times New Roman" w:eastAsia="Times New Roman" w:hAnsi="Times New Roman" w:cs="Times New Roman"/>
          <w:sz w:val="24"/>
          <w:szCs w:val="24"/>
          <w:lang w:val="ru-RU"/>
        </w:rPr>
        <w:t>Д</w:t>
      </w:r>
      <w:r w:rsidR="008F52D0" w:rsidRPr="00D30A59">
        <w:rPr>
          <w:rFonts w:ascii="Times New Roman" w:eastAsia="Times New Roman" w:hAnsi="Times New Roman" w:cs="Times New Roman"/>
          <w:sz w:val="24"/>
          <w:szCs w:val="24"/>
        </w:rPr>
        <w:t xml:space="preserve">инамическим свойствам компьютерной </w:t>
      </w:r>
      <w:r w:rsidR="00465915" w:rsidRPr="00D30A59">
        <w:rPr>
          <w:rFonts w:ascii="Times New Roman" w:eastAsia="Times New Roman" w:hAnsi="Times New Roman" w:cs="Times New Roman"/>
          <w:sz w:val="24"/>
          <w:szCs w:val="24"/>
        </w:rPr>
        <w:t>сист</w:t>
      </w:r>
      <w:r>
        <w:rPr>
          <w:rFonts w:ascii="Times New Roman" w:eastAsia="Times New Roman" w:hAnsi="Times New Roman" w:cs="Times New Roman"/>
          <w:sz w:val="24"/>
          <w:szCs w:val="24"/>
          <w:lang w:val="ru-RU"/>
        </w:rPr>
        <w:t xml:space="preserve"> </w:t>
      </w:r>
      <w:r w:rsidRPr="00D30A59">
        <w:rPr>
          <w:rFonts w:ascii="Times New Roman" w:eastAsia="Times New Roman" w:hAnsi="Times New Roman" w:cs="Times New Roman"/>
          <w:sz w:val="18"/>
          <w:szCs w:val="24"/>
          <w:lang w:val="ru-RU"/>
        </w:rPr>
        <w:t>(</w:t>
      </w:r>
      <w:r w:rsidRPr="00D30A59">
        <w:rPr>
          <w:rFonts w:ascii="Times New Roman" w:eastAsia="Times New Roman" w:hAnsi="Times New Roman" w:cs="Times New Roman"/>
          <w:szCs w:val="24"/>
        </w:rPr>
        <w:t xml:space="preserve">определяются с помощью </w:t>
      </w:r>
      <w:r>
        <w:rPr>
          <w:rFonts w:ascii="Times New Roman" w:eastAsia="Times New Roman" w:hAnsi="Times New Roman" w:cs="Times New Roman"/>
          <w:szCs w:val="24"/>
          <w:lang w:val="ru-RU"/>
        </w:rPr>
        <w:t>внешних</w:t>
      </w:r>
      <w:r w:rsidRPr="00D30A59">
        <w:rPr>
          <w:rFonts w:ascii="Times New Roman" w:eastAsia="Times New Roman" w:hAnsi="Times New Roman" w:cs="Times New Roman"/>
          <w:szCs w:val="24"/>
        </w:rPr>
        <w:t xml:space="preserve"> метрик (мер) качества</w:t>
      </w:r>
      <w:r w:rsidRPr="00D30A59">
        <w:rPr>
          <w:rFonts w:ascii="Times New Roman" w:eastAsia="Times New Roman" w:hAnsi="Times New Roman" w:cs="Times New Roman"/>
          <w:sz w:val="18"/>
          <w:szCs w:val="24"/>
          <w:lang w:val="ru-RU"/>
        </w:rPr>
        <w:t>)</w:t>
      </w:r>
      <w:r w:rsidR="00465915" w:rsidRPr="00D30A59">
        <w:rPr>
          <w:rFonts w:ascii="Times New Roman" w:eastAsia="Times New Roman" w:hAnsi="Times New Roman" w:cs="Times New Roman"/>
          <w:sz w:val="24"/>
          <w:szCs w:val="24"/>
        </w:rPr>
        <w:t>.</w:t>
      </w:r>
    </w:p>
    <w:p w14:paraId="4B36CD14"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eastAsia="Times New Roman" w:hAnsi="Times New Roman" w:cs="Times New Roman"/>
          <w:b/>
          <w:i/>
          <w:sz w:val="24"/>
          <w:szCs w:val="24"/>
        </w:rPr>
        <w:t>Внутренние метрики</w:t>
      </w:r>
      <w:r w:rsidRPr="00DC0BEB">
        <w:rPr>
          <w:rFonts w:ascii="Times New Roman" w:eastAsia="Times New Roman" w:hAnsi="Times New Roman" w:cs="Times New Roman"/>
          <w:sz w:val="24"/>
          <w:szCs w:val="24"/>
        </w:rPr>
        <w:t xml:space="preserve"> – это метрики, измеряющие собственные свойства ПС. Они измеряются в процессе разработки ПС на основе спецификации требований, результатов проектирования, исходного кода или другой документации ПС. Внутренние метрики дают возможность оценить качество промежуточных программных продуктов разработки, предсказывая качество конечного программного средства.</w:t>
      </w:r>
    </w:p>
    <w:p w14:paraId="106661EB" w14:textId="64A53CFD"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93" w:name="_Toc35467817"/>
      <w:r w:rsidRPr="00DC0BEB">
        <w:rPr>
          <w:rFonts w:ascii="Times New Roman" w:hAnsi="Times New Roman" w:cs="Times New Roman"/>
          <w:b/>
          <w:color w:val="000000"/>
          <w:sz w:val="24"/>
          <w:szCs w:val="24"/>
        </w:rPr>
        <w:t>Внешние метрики надежности ПС.</w:t>
      </w:r>
      <w:bookmarkEnd w:id="93"/>
    </w:p>
    <w:p w14:paraId="42C72C31" w14:textId="29530C79"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eastAsia="Times New Roman" w:hAnsi="Times New Roman" w:cs="Times New Roman"/>
          <w:b/>
          <w:i/>
          <w:sz w:val="24"/>
          <w:szCs w:val="24"/>
        </w:rPr>
        <w:t>Внешние метрики</w:t>
      </w:r>
      <w:r w:rsidRPr="00DC0BEB">
        <w:rPr>
          <w:rFonts w:ascii="Times New Roman" w:eastAsia="Times New Roman" w:hAnsi="Times New Roman" w:cs="Times New Roman"/>
          <w:sz w:val="24"/>
          <w:szCs w:val="24"/>
        </w:rPr>
        <w:t xml:space="preserve"> – это метрики, предназначенные для измерения качества программного продукта путем измерения поведения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частью которой является данный продукт. Внешние метрики могут использоваться в процессе эксплуатации и на стадиях тестирования или испытаний в процессах разработки и сопровождения ПС, когда уже созданы исполнимые коды программного продукта.</w:t>
      </w:r>
    </w:p>
    <w:p w14:paraId="6DF73A00" w14:textId="69A67A42"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94" w:name="_Toc35467818"/>
      <w:r w:rsidRPr="00DC0BEB">
        <w:rPr>
          <w:rFonts w:ascii="Times New Roman" w:hAnsi="Times New Roman" w:cs="Times New Roman"/>
          <w:b/>
          <w:color w:val="000000"/>
          <w:sz w:val="24"/>
          <w:szCs w:val="24"/>
        </w:rPr>
        <w:t>Введение в тестирование ПО. Понятие тестирования ПО. Что может и не может тестирование ПО. Объекты тестирования ПО.</w:t>
      </w:r>
      <w:bookmarkEnd w:id="94"/>
    </w:p>
    <w:p w14:paraId="294A65F5" w14:textId="77777777" w:rsidR="00416B04"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Одни специалисты под тестированием понимают метод проверки корректности (правильности) ПО, где под корректностью понимается степень соответствия ПО своей спецификации.</w:t>
      </w:r>
    </w:p>
    <w:p w14:paraId="08442F5B" w14:textId="77777777" w:rsidR="00416B04"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Другие специалисты считают, что тестирование не позволяет установить корректность ПО, т.к. тестирование может служить для доказательства наличия ошибок, но не доказать их отсутствия.</w:t>
      </w:r>
    </w:p>
    <w:p w14:paraId="0607D122" w14:textId="3F264C92" w:rsidR="007851B7" w:rsidRPr="00416B04" w:rsidRDefault="00416B04" w:rsidP="00DC0BEB">
      <w:pPr>
        <w:tabs>
          <w:tab w:val="left" w:pos="709"/>
          <w:tab w:val="right" w:leader="dot" w:pos="11482"/>
        </w:tabs>
        <w:ind w:left="142"/>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Майерс </w:t>
      </w:r>
      <w:r w:rsidR="008F52D0" w:rsidRPr="00DC0BEB">
        <w:rPr>
          <w:rFonts w:ascii="Times New Roman" w:eastAsia="Times New Roman" w:hAnsi="Times New Roman" w:cs="Times New Roman"/>
          <w:sz w:val="24"/>
          <w:szCs w:val="24"/>
        </w:rPr>
        <w:t>считает, что тестирование –процесс исполнения прог</w:t>
      </w:r>
      <w:r>
        <w:rPr>
          <w:rFonts w:ascii="Times New Roman" w:eastAsia="Times New Roman" w:hAnsi="Times New Roman" w:cs="Times New Roman"/>
          <w:sz w:val="24"/>
          <w:szCs w:val="24"/>
        </w:rPr>
        <w:t>рамм с целью обнаружения ошибок</w:t>
      </w:r>
      <w:r>
        <w:rPr>
          <w:rFonts w:ascii="Times New Roman" w:eastAsia="Times New Roman" w:hAnsi="Times New Roman" w:cs="Times New Roman"/>
          <w:sz w:val="24"/>
          <w:szCs w:val="24"/>
          <w:lang w:val="ru-RU"/>
        </w:rPr>
        <w:t>.</w:t>
      </w:r>
    </w:p>
    <w:p w14:paraId="74EEC783" w14:textId="1683ECEE" w:rsidR="007851B7" w:rsidRPr="00416B04" w:rsidRDefault="00416B04" w:rsidP="00DC0BEB">
      <w:pPr>
        <w:tabs>
          <w:tab w:val="left" w:pos="709"/>
          <w:tab w:val="right" w:leader="dot" w:pos="11482"/>
        </w:tabs>
        <w:ind w:left="142"/>
        <w:jc w:val="both"/>
        <w:rPr>
          <w:rFonts w:ascii="Times New Roman" w:eastAsia="Times New Roman" w:hAnsi="Times New Roman" w:cs="Times New Roman"/>
          <w:sz w:val="24"/>
          <w:szCs w:val="24"/>
          <w:lang w:val="ru-RU"/>
        </w:rPr>
      </w:pPr>
      <w:r>
        <w:rPr>
          <w:rFonts w:ascii="Times New Roman" w:eastAsia="Times New Roman" w:hAnsi="Times New Roman" w:cs="Times New Roman"/>
          <w:b/>
          <w:i/>
          <w:sz w:val="24"/>
          <w:szCs w:val="24"/>
          <w:lang w:val="ru-RU"/>
        </w:rPr>
        <w:t>Т</w:t>
      </w:r>
      <w:r w:rsidR="008F52D0" w:rsidRPr="00DC0BEB">
        <w:rPr>
          <w:rFonts w:ascii="Times New Roman" w:eastAsia="Times New Roman" w:hAnsi="Times New Roman" w:cs="Times New Roman"/>
          <w:b/>
          <w:i/>
          <w:sz w:val="24"/>
          <w:szCs w:val="24"/>
        </w:rPr>
        <w:t xml:space="preserve">естирование </w:t>
      </w:r>
      <w:r w:rsidR="008F52D0" w:rsidRPr="00DC0BEB">
        <w:rPr>
          <w:rFonts w:ascii="Times New Roman" w:eastAsia="Times New Roman" w:hAnsi="Times New Roman" w:cs="Times New Roman"/>
          <w:sz w:val="24"/>
          <w:szCs w:val="24"/>
        </w:rPr>
        <w:t>– это процесс анализа или эксплуатации</w:t>
      </w:r>
      <w:r>
        <w:rPr>
          <w:rFonts w:ascii="Times New Roman" w:eastAsia="Times New Roman" w:hAnsi="Times New Roman" w:cs="Times New Roman"/>
          <w:sz w:val="24"/>
          <w:szCs w:val="24"/>
        </w:rPr>
        <w:t xml:space="preserve"> ПО с целью выявления дефектов</w:t>
      </w:r>
      <w:r>
        <w:rPr>
          <w:rFonts w:ascii="Times New Roman" w:eastAsia="Times New Roman" w:hAnsi="Times New Roman" w:cs="Times New Roman"/>
          <w:sz w:val="24"/>
          <w:szCs w:val="24"/>
          <w:lang w:val="ru-RU"/>
        </w:rPr>
        <w:t>.</w:t>
      </w:r>
    </w:p>
    <w:p w14:paraId="0768D558" w14:textId="77777777" w:rsidR="007851B7" w:rsidRPr="00DC0BEB" w:rsidRDefault="008F52D0" w:rsidP="00DC0BEB">
      <w:pPr>
        <w:tabs>
          <w:tab w:val="left" w:pos="709"/>
          <w:tab w:val="right" w:leader="dot" w:pos="11482"/>
        </w:tabs>
        <w:ind w:left="142"/>
        <w:rPr>
          <w:rFonts w:ascii="Times New Roman" w:eastAsia="Times New Roman" w:hAnsi="Times New Roman" w:cs="Times New Roman"/>
          <w:i/>
          <w:sz w:val="24"/>
          <w:szCs w:val="24"/>
        </w:rPr>
      </w:pPr>
      <w:r w:rsidRPr="00DC0BEB">
        <w:rPr>
          <w:rFonts w:ascii="Times New Roman" w:eastAsia="Times New Roman" w:hAnsi="Times New Roman" w:cs="Times New Roman"/>
          <w:i/>
          <w:sz w:val="24"/>
          <w:szCs w:val="24"/>
        </w:rPr>
        <w:t>Тестирование может:</w:t>
      </w:r>
    </w:p>
    <w:p w14:paraId="5BCD420C" w14:textId="5203B4FF" w:rsidR="007851B7" w:rsidRPr="00416B04" w:rsidRDefault="00416B04" w:rsidP="00FE6139">
      <w:pPr>
        <w:pStyle w:val="af9"/>
        <w:numPr>
          <w:ilvl w:val="0"/>
          <w:numId w:val="39"/>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О</w:t>
      </w:r>
      <w:r w:rsidR="008F52D0" w:rsidRPr="00416B04">
        <w:rPr>
          <w:rFonts w:ascii="Times New Roman" w:eastAsia="Times New Roman" w:hAnsi="Times New Roman" w:cs="Times New Roman"/>
          <w:sz w:val="24"/>
          <w:szCs w:val="24"/>
        </w:rPr>
        <w:t>бнаруживать ошибки;</w:t>
      </w:r>
    </w:p>
    <w:p w14:paraId="6C6B9F39" w14:textId="2EE7A320" w:rsidR="007851B7" w:rsidRPr="00416B04" w:rsidRDefault="00416B04" w:rsidP="00FE6139">
      <w:pPr>
        <w:pStyle w:val="af9"/>
        <w:numPr>
          <w:ilvl w:val="0"/>
          <w:numId w:val="39"/>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П</w:t>
      </w:r>
      <w:r w:rsidR="008F52D0" w:rsidRPr="00416B04">
        <w:rPr>
          <w:rFonts w:ascii="Times New Roman" w:eastAsia="Times New Roman" w:hAnsi="Times New Roman" w:cs="Times New Roman"/>
          <w:sz w:val="24"/>
          <w:szCs w:val="24"/>
        </w:rPr>
        <w:t>оказывать соответствие функций программы ее назначению, т. е. проверять правильность работы (реализацию) функциональных требований;</w:t>
      </w:r>
    </w:p>
    <w:p w14:paraId="77C837E1" w14:textId="37C78F5C" w:rsidR="007851B7" w:rsidRPr="00416B04" w:rsidRDefault="00416B04" w:rsidP="00FE6139">
      <w:pPr>
        <w:pStyle w:val="af9"/>
        <w:numPr>
          <w:ilvl w:val="0"/>
          <w:numId w:val="39"/>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О</w:t>
      </w:r>
      <w:r w:rsidR="008F52D0" w:rsidRPr="00416B04">
        <w:rPr>
          <w:rFonts w:ascii="Times New Roman" w:eastAsia="Times New Roman" w:hAnsi="Times New Roman" w:cs="Times New Roman"/>
          <w:sz w:val="24"/>
          <w:szCs w:val="24"/>
        </w:rPr>
        <w:t>тображать надежность как индикатор качества программы.</w:t>
      </w:r>
    </w:p>
    <w:p w14:paraId="57149B69" w14:textId="77777777" w:rsidR="007851B7" w:rsidRPr="00DC0BEB" w:rsidRDefault="008F52D0" w:rsidP="00DC0BEB">
      <w:pPr>
        <w:tabs>
          <w:tab w:val="left" w:pos="709"/>
          <w:tab w:val="right" w:leader="dot" w:pos="11482"/>
        </w:tabs>
        <w:ind w:left="142"/>
        <w:rPr>
          <w:rFonts w:ascii="Times New Roman" w:eastAsia="Times New Roman" w:hAnsi="Times New Roman" w:cs="Times New Roman"/>
          <w:i/>
          <w:sz w:val="24"/>
          <w:szCs w:val="24"/>
        </w:rPr>
      </w:pPr>
      <w:r w:rsidRPr="00DC0BEB">
        <w:rPr>
          <w:rFonts w:ascii="Times New Roman" w:eastAsia="Times New Roman" w:hAnsi="Times New Roman" w:cs="Times New Roman"/>
          <w:i/>
          <w:sz w:val="24"/>
          <w:szCs w:val="24"/>
        </w:rPr>
        <w:t>Тестирование не может:</w:t>
      </w:r>
    </w:p>
    <w:p w14:paraId="2C11DDD9" w14:textId="18D6E21F" w:rsidR="00416B04" w:rsidRPr="00416B04" w:rsidRDefault="00416B04" w:rsidP="00FE6139">
      <w:pPr>
        <w:pStyle w:val="af9"/>
        <w:numPr>
          <w:ilvl w:val="0"/>
          <w:numId w:val="40"/>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П</w:t>
      </w:r>
      <w:r w:rsidR="008F52D0" w:rsidRPr="00416B04">
        <w:rPr>
          <w:rFonts w:ascii="Times New Roman" w:eastAsia="Times New Roman" w:hAnsi="Times New Roman" w:cs="Times New Roman"/>
          <w:sz w:val="24"/>
          <w:szCs w:val="24"/>
        </w:rPr>
        <w:t>оказывать отсутствие ошибок.</w:t>
      </w:r>
    </w:p>
    <w:p w14:paraId="71A4F74C" w14:textId="1CA64A17" w:rsidR="007851B7" w:rsidRPr="00416B04" w:rsidRDefault="00416B04" w:rsidP="00DC0BEB">
      <w:pPr>
        <w:tabs>
          <w:tab w:val="left" w:pos="709"/>
          <w:tab w:val="right" w:leader="dot" w:pos="11482"/>
        </w:tabs>
        <w:ind w:left="142"/>
        <w:jc w:val="both"/>
        <w:rPr>
          <w:rFonts w:ascii="Times New Roman" w:eastAsia="Times New Roman" w:hAnsi="Times New Roman" w:cs="Times New Roman"/>
          <w:b/>
          <w:sz w:val="24"/>
          <w:szCs w:val="24"/>
        </w:rPr>
      </w:pPr>
      <w:r w:rsidRPr="00416B04">
        <w:rPr>
          <w:rFonts w:ascii="Times New Roman" w:eastAsia="Times New Roman" w:hAnsi="Times New Roman" w:cs="Times New Roman"/>
          <w:b/>
          <w:sz w:val="24"/>
          <w:szCs w:val="24"/>
          <w:lang w:val="ru-RU"/>
        </w:rPr>
        <w:t>М</w:t>
      </w:r>
      <w:r w:rsidR="008F52D0" w:rsidRPr="00416B04">
        <w:rPr>
          <w:rFonts w:ascii="Times New Roman" w:eastAsia="Times New Roman" w:hAnsi="Times New Roman" w:cs="Times New Roman"/>
          <w:b/>
          <w:sz w:val="24"/>
          <w:szCs w:val="24"/>
        </w:rPr>
        <w:t>ожно тестировать:</w:t>
      </w:r>
    </w:p>
    <w:p w14:paraId="60B00C87" w14:textId="66961248" w:rsidR="007851B7" w:rsidRPr="00416B04" w:rsidRDefault="00416B04" w:rsidP="00FE6139">
      <w:pPr>
        <w:pStyle w:val="af9"/>
        <w:numPr>
          <w:ilvl w:val="0"/>
          <w:numId w:val="41"/>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И</w:t>
      </w:r>
      <w:r w:rsidR="008F52D0" w:rsidRPr="00416B04">
        <w:rPr>
          <w:rFonts w:ascii="Times New Roman" w:eastAsia="Times New Roman" w:hAnsi="Times New Roman" w:cs="Times New Roman"/>
          <w:sz w:val="24"/>
          <w:szCs w:val="24"/>
        </w:rPr>
        <w:t>сполняемые коды программ при их непосредственном запуске и исполнении;</w:t>
      </w:r>
    </w:p>
    <w:p w14:paraId="5CDD82DD" w14:textId="3A897C44" w:rsidR="007851B7" w:rsidRPr="00416B04" w:rsidRDefault="00416B04" w:rsidP="00FE6139">
      <w:pPr>
        <w:pStyle w:val="af9"/>
        <w:numPr>
          <w:ilvl w:val="0"/>
          <w:numId w:val="41"/>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И</w:t>
      </w:r>
      <w:r w:rsidR="008F52D0" w:rsidRPr="00416B04">
        <w:rPr>
          <w:rFonts w:ascii="Times New Roman" w:eastAsia="Times New Roman" w:hAnsi="Times New Roman" w:cs="Times New Roman"/>
          <w:sz w:val="24"/>
          <w:szCs w:val="24"/>
        </w:rPr>
        <w:t>сходные коды программ без их запуска и исполнения;</w:t>
      </w:r>
    </w:p>
    <w:p w14:paraId="38F240BC" w14:textId="5752917D" w:rsidR="007851B7" w:rsidRPr="00416B04" w:rsidRDefault="00416B04" w:rsidP="00FE6139">
      <w:pPr>
        <w:pStyle w:val="af9"/>
        <w:numPr>
          <w:ilvl w:val="0"/>
          <w:numId w:val="41"/>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Т</w:t>
      </w:r>
      <w:r w:rsidR="008F52D0" w:rsidRPr="00416B04">
        <w:rPr>
          <w:rFonts w:ascii="Times New Roman" w:eastAsia="Times New Roman" w:hAnsi="Times New Roman" w:cs="Times New Roman"/>
          <w:sz w:val="24"/>
          <w:szCs w:val="24"/>
        </w:rPr>
        <w:t>ребования к ПО;</w:t>
      </w:r>
    </w:p>
    <w:p w14:paraId="40AA4E14" w14:textId="59DBFF6E" w:rsidR="007851B7" w:rsidRPr="00416B04" w:rsidRDefault="00416B04" w:rsidP="00FE6139">
      <w:pPr>
        <w:pStyle w:val="af9"/>
        <w:numPr>
          <w:ilvl w:val="0"/>
          <w:numId w:val="41"/>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П</w:t>
      </w:r>
      <w:r w:rsidR="008F52D0" w:rsidRPr="00416B04">
        <w:rPr>
          <w:rFonts w:ascii="Times New Roman" w:eastAsia="Times New Roman" w:hAnsi="Times New Roman" w:cs="Times New Roman"/>
          <w:sz w:val="24"/>
          <w:szCs w:val="24"/>
        </w:rPr>
        <w:t>лан проекта;</w:t>
      </w:r>
    </w:p>
    <w:p w14:paraId="608230AD" w14:textId="09F0FC54" w:rsidR="007851B7" w:rsidRPr="00416B04" w:rsidRDefault="00416B04" w:rsidP="00FE6139">
      <w:pPr>
        <w:pStyle w:val="af9"/>
        <w:numPr>
          <w:ilvl w:val="0"/>
          <w:numId w:val="41"/>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Т</w:t>
      </w:r>
      <w:r w:rsidR="008F52D0" w:rsidRPr="00416B04">
        <w:rPr>
          <w:rFonts w:ascii="Times New Roman" w:eastAsia="Times New Roman" w:hAnsi="Times New Roman" w:cs="Times New Roman"/>
          <w:sz w:val="24"/>
          <w:szCs w:val="24"/>
        </w:rPr>
        <w:t>естовый план;</w:t>
      </w:r>
    </w:p>
    <w:p w14:paraId="7D924DC3" w14:textId="715D58BA" w:rsidR="007851B7" w:rsidRPr="00416B04" w:rsidRDefault="00416B04" w:rsidP="00FE6139">
      <w:pPr>
        <w:pStyle w:val="af9"/>
        <w:numPr>
          <w:ilvl w:val="0"/>
          <w:numId w:val="41"/>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Д</w:t>
      </w:r>
      <w:r w:rsidR="008F52D0" w:rsidRPr="00416B04">
        <w:rPr>
          <w:rFonts w:ascii="Times New Roman" w:eastAsia="Times New Roman" w:hAnsi="Times New Roman" w:cs="Times New Roman"/>
          <w:sz w:val="24"/>
          <w:szCs w:val="24"/>
        </w:rPr>
        <w:t>окументацию описывающею программную архитектуру;</w:t>
      </w:r>
    </w:p>
    <w:p w14:paraId="70BE27C6" w14:textId="1B857987" w:rsidR="007851B7" w:rsidRPr="00416B04" w:rsidRDefault="00416B04" w:rsidP="00FE6139">
      <w:pPr>
        <w:pStyle w:val="af9"/>
        <w:numPr>
          <w:ilvl w:val="0"/>
          <w:numId w:val="41"/>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Т</w:t>
      </w:r>
      <w:r w:rsidR="008F52D0" w:rsidRPr="00416B04">
        <w:rPr>
          <w:rFonts w:ascii="Times New Roman" w:eastAsia="Times New Roman" w:hAnsi="Times New Roman" w:cs="Times New Roman"/>
          <w:sz w:val="24"/>
          <w:szCs w:val="24"/>
        </w:rPr>
        <w:t>естовые сценарии;</w:t>
      </w:r>
    </w:p>
    <w:p w14:paraId="4A08D389" w14:textId="4929F8DB" w:rsidR="007851B7" w:rsidRPr="00416B04" w:rsidRDefault="00416B04" w:rsidP="00FE6139">
      <w:pPr>
        <w:pStyle w:val="af9"/>
        <w:numPr>
          <w:ilvl w:val="0"/>
          <w:numId w:val="41"/>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Д</w:t>
      </w:r>
      <w:r w:rsidR="008F52D0" w:rsidRPr="00416B04">
        <w:rPr>
          <w:rFonts w:ascii="Times New Roman" w:eastAsia="Times New Roman" w:hAnsi="Times New Roman" w:cs="Times New Roman"/>
          <w:sz w:val="24"/>
          <w:szCs w:val="24"/>
        </w:rPr>
        <w:t>окументацию для конечных пользователей;</w:t>
      </w:r>
    </w:p>
    <w:p w14:paraId="4FA80B4E" w14:textId="37E49471" w:rsidR="007851B7" w:rsidRPr="00416B04" w:rsidRDefault="00416B04" w:rsidP="00FE6139">
      <w:pPr>
        <w:pStyle w:val="af9"/>
        <w:numPr>
          <w:ilvl w:val="0"/>
          <w:numId w:val="41"/>
        </w:numPr>
        <w:tabs>
          <w:tab w:val="left" w:pos="709"/>
          <w:tab w:val="right" w:leader="dot" w:pos="11482"/>
        </w:tabs>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lang w:val="ru-RU"/>
        </w:rPr>
        <w:t>И</w:t>
      </w:r>
      <w:r w:rsidR="008F52D0" w:rsidRPr="00416B04">
        <w:rPr>
          <w:rFonts w:ascii="Times New Roman" w:eastAsia="Times New Roman" w:hAnsi="Times New Roman" w:cs="Times New Roman"/>
          <w:sz w:val="24"/>
          <w:szCs w:val="24"/>
        </w:rPr>
        <w:t xml:space="preserve"> т.п.</w:t>
      </w:r>
    </w:p>
    <w:p w14:paraId="003AF08E" w14:textId="0F071CF2" w:rsidR="00416B04" w:rsidRDefault="00416B04" w:rsidP="00DC0BEB">
      <w:pPr>
        <w:tabs>
          <w:tab w:val="left" w:pos="709"/>
          <w:tab w:val="right" w:leader="dot" w:pos="11482"/>
        </w:tabs>
        <w:ind w:left="142"/>
        <w:jc w:val="both"/>
        <w:rPr>
          <w:rFonts w:ascii="Times New Roman" w:eastAsia="Times New Roman" w:hAnsi="Times New Roman" w:cs="Times New Roman"/>
          <w:sz w:val="24"/>
          <w:szCs w:val="24"/>
        </w:rPr>
      </w:pPr>
    </w:p>
    <w:p w14:paraId="69695F6B" w14:textId="4B2DE2C7" w:rsidR="007851B7" w:rsidRPr="00416B04" w:rsidRDefault="00416B04" w:rsidP="00416B04">
      <w:pPr>
        <w:tabs>
          <w:tab w:val="left" w:pos="709"/>
          <w:tab w:val="right" w:leader="dot" w:pos="11482"/>
        </w:tabs>
        <w:ind w:left="142"/>
        <w:jc w:val="both"/>
        <w:rPr>
          <w:rFonts w:ascii="Times New Roman" w:eastAsia="Times New Roman" w:hAnsi="Times New Roman" w:cs="Times New Roman"/>
          <w:sz w:val="12"/>
          <w:szCs w:val="24"/>
        </w:rPr>
      </w:pPr>
      <w:r w:rsidRPr="00416B04">
        <w:rPr>
          <w:rFonts w:ascii="Times New Roman" w:eastAsia="Times New Roman" w:hAnsi="Times New Roman" w:cs="Times New Roman"/>
          <w:sz w:val="16"/>
          <w:szCs w:val="24"/>
        </w:rPr>
        <w:t>Существующие стандарты определяют ПО как совокупность программ (кодов) и программной документации. Поэтому тестировать в общем можно как собственно ПО, так и программную документацию.</w:t>
      </w:r>
      <w:r w:rsidRPr="00416B04">
        <w:rPr>
          <w:rFonts w:ascii="Times New Roman" w:eastAsia="Times New Roman" w:hAnsi="Times New Roman" w:cs="Times New Roman"/>
          <w:sz w:val="16"/>
          <w:szCs w:val="24"/>
          <w:lang w:val="ru-RU"/>
        </w:rPr>
        <w:t xml:space="preserve"> </w:t>
      </w:r>
      <w:r w:rsidR="008F52D0" w:rsidRPr="00416B04">
        <w:rPr>
          <w:rFonts w:ascii="Times New Roman" w:eastAsia="Times New Roman" w:hAnsi="Times New Roman" w:cs="Times New Roman"/>
          <w:sz w:val="16"/>
          <w:szCs w:val="24"/>
        </w:rPr>
        <w:t>Практически можно тестировать любой промежуточный продукт разрабатываемого программного средства. В дальнейшем под объектом тестирования будет пониматься исполняемое ПО и иные случаи будут оговариваться особо.</w:t>
      </w:r>
    </w:p>
    <w:p w14:paraId="0A7E8E06"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Программы как объекты тестирования имеют две основные </w:t>
      </w:r>
      <w:r w:rsidRPr="00416B04">
        <w:rPr>
          <w:rFonts w:ascii="Times New Roman" w:eastAsia="Times New Roman" w:hAnsi="Times New Roman" w:cs="Times New Roman"/>
          <w:b/>
          <w:i/>
          <w:sz w:val="24"/>
          <w:szCs w:val="24"/>
        </w:rPr>
        <w:t>особенности</w:t>
      </w:r>
      <w:r w:rsidRPr="00DC0BEB">
        <w:rPr>
          <w:rFonts w:ascii="Times New Roman" w:eastAsia="Times New Roman" w:hAnsi="Times New Roman" w:cs="Times New Roman"/>
          <w:sz w:val="24"/>
          <w:szCs w:val="24"/>
        </w:rPr>
        <w:t>:</w:t>
      </w:r>
    </w:p>
    <w:p w14:paraId="341B4336" w14:textId="2C12E36F" w:rsidR="007851B7" w:rsidRPr="00416B04" w:rsidRDefault="008F52D0" w:rsidP="00FE6139">
      <w:pPr>
        <w:pStyle w:val="af9"/>
        <w:numPr>
          <w:ilvl w:val="0"/>
          <w:numId w:val="42"/>
        </w:numPr>
        <w:tabs>
          <w:tab w:val="left" w:pos="709"/>
          <w:tab w:val="right" w:leader="dot" w:pos="11482"/>
        </w:tabs>
        <w:jc w:val="both"/>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rPr>
        <w:t>Отсутствие полностью определённого эталона, которому должны соответствовать все результаты проверяемого программного обеспечения. Для тестирования программ в качестве эталонов чаще всего используются косвенные данные, которые не полностью отражают функции тестируемой программы.</w:t>
      </w:r>
    </w:p>
    <w:p w14:paraId="342C11FC" w14:textId="6BABDC9C" w:rsidR="007851B7" w:rsidRPr="00416B04" w:rsidRDefault="008F52D0" w:rsidP="00FE6139">
      <w:pPr>
        <w:pStyle w:val="af9"/>
        <w:numPr>
          <w:ilvl w:val="0"/>
          <w:numId w:val="42"/>
        </w:numPr>
        <w:tabs>
          <w:tab w:val="left" w:pos="709"/>
          <w:tab w:val="right" w:leader="dot" w:pos="11482"/>
        </w:tabs>
        <w:jc w:val="both"/>
        <w:rPr>
          <w:rFonts w:ascii="Times New Roman" w:eastAsia="Times New Roman" w:hAnsi="Times New Roman" w:cs="Times New Roman"/>
          <w:sz w:val="24"/>
          <w:szCs w:val="24"/>
        </w:rPr>
      </w:pPr>
      <w:r w:rsidRPr="00416B04">
        <w:rPr>
          <w:rFonts w:ascii="Times New Roman" w:eastAsia="Times New Roman" w:hAnsi="Times New Roman" w:cs="Times New Roman"/>
          <w:sz w:val="24"/>
          <w:szCs w:val="24"/>
        </w:rPr>
        <w:t>Высокая сложность ПО и принципиальная невозможность построения тестовых наборов, достаточных для исчерпывающего тестирования программ.</w:t>
      </w:r>
    </w:p>
    <w:p w14:paraId="188DBB7D" w14:textId="5832B33C" w:rsidR="00416B04" w:rsidRPr="00416B04" w:rsidRDefault="00416B04"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95" w:name="_Toc35467819"/>
      <w:r w:rsidRPr="00DC0BEB">
        <w:rPr>
          <w:rFonts w:ascii="Times New Roman" w:hAnsi="Times New Roman" w:cs="Times New Roman"/>
          <w:b/>
          <w:color w:val="000000"/>
          <w:sz w:val="24"/>
          <w:szCs w:val="24"/>
        </w:rPr>
        <w:t>Виды тестирования ПО.</w:t>
      </w:r>
      <w:bookmarkEnd w:id="95"/>
    </w:p>
    <w:p w14:paraId="31274138"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1A1BD638" wp14:editId="38F5E362">
            <wp:extent cx="6837675" cy="14986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6837675" cy="1498600"/>
                    </a:xfrm>
                    <a:prstGeom prst="rect">
                      <a:avLst/>
                    </a:prstGeom>
                    <a:ln/>
                  </pic:spPr>
                </pic:pic>
              </a:graphicData>
            </a:graphic>
          </wp:inline>
        </w:drawing>
      </w:r>
    </w:p>
    <w:p w14:paraId="49FDC1C8"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4C20F38D" wp14:editId="272C56F8">
            <wp:extent cx="6837675" cy="5219700"/>
            <wp:effectExtent l="0" t="0" r="0" b="0"/>
            <wp:docPr id="13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9"/>
                    <a:srcRect/>
                    <a:stretch>
                      <a:fillRect/>
                    </a:stretch>
                  </pic:blipFill>
                  <pic:spPr>
                    <a:xfrm>
                      <a:off x="0" y="0"/>
                      <a:ext cx="6837675" cy="5219700"/>
                    </a:xfrm>
                    <a:prstGeom prst="rect">
                      <a:avLst/>
                    </a:prstGeom>
                    <a:ln/>
                  </pic:spPr>
                </pic:pic>
              </a:graphicData>
            </a:graphic>
          </wp:inline>
        </w:drawing>
      </w:r>
    </w:p>
    <w:p w14:paraId="26FFF797"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6B112D66" wp14:editId="0D07A2EF">
            <wp:extent cx="6693750" cy="298132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0"/>
                    <a:srcRect l="803" t="1880" r="1012"/>
                    <a:stretch>
                      <a:fillRect/>
                    </a:stretch>
                  </pic:blipFill>
                  <pic:spPr>
                    <a:xfrm>
                      <a:off x="0" y="0"/>
                      <a:ext cx="6693750" cy="2981325"/>
                    </a:xfrm>
                    <a:prstGeom prst="rect">
                      <a:avLst/>
                    </a:prstGeom>
                    <a:ln/>
                  </pic:spPr>
                </pic:pic>
              </a:graphicData>
            </a:graphic>
          </wp:inline>
        </w:drawing>
      </w:r>
      <w:r w:rsidRPr="00DC0BEB">
        <w:rPr>
          <w:rFonts w:ascii="Times New Roman" w:hAnsi="Times New Roman" w:cs="Times New Roman"/>
          <w:noProof/>
          <w:sz w:val="24"/>
          <w:szCs w:val="24"/>
          <w:lang w:val="ru-RU"/>
        </w:rPr>
        <w:drawing>
          <wp:inline distT="114300" distB="114300" distL="114300" distR="114300" wp14:anchorId="79026E7B" wp14:editId="6D5565B5">
            <wp:extent cx="6837675" cy="4368800"/>
            <wp:effectExtent l="0" t="0" r="0" b="0"/>
            <wp:docPr id="9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1"/>
                    <a:srcRect/>
                    <a:stretch>
                      <a:fillRect/>
                    </a:stretch>
                  </pic:blipFill>
                  <pic:spPr>
                    <a:xfrm>
                      <a:off x="0" y="0"/>
                      <a:ext cx="6837675" cy="4368800"/>
                    </a:xfrm>
                    <a:prstGeom prst="rect">
                      <a:avLst/>
                    </a:prstGeom>
                    <a:ln/>
                  </pic:spPr>
                </pic:pic>
              </a:graphicData>
            </a:graphic>
          </wp:inline>
        </w:drawing>
      </w:r>
      <w:r w:rsidRPr="00DC0BEB">
        <w:rPr>
          <w:rFonts w:ascii="Times New Roman" w:hAnsi="Times New Roman" w:cs="Times New Roman"/>
          <w:noProof/>
          <w:sz w:val="24"/>
          <w:szCs w:val="24"/>
          <w:lang w:val="ru-RU"/>
        </w:rPr>
        <w:drawing>
          <wp:inline distT="114300" distB="114300" distL="114300" distR="114300" wp14:anchorId="002BC8DE" wp14:editId="2AC5A6B8">
            <wp:extent cx="6837675" cy="4025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6837675" cy="4025900"/>
                    </a:xfrm>
                    <a:prstGeom prst="rect">
                      <a:avLst/>
                    </a:prstGeom>
                    <a:ln/>
                  </pic:spPr>
                </pic:pic>
              </a:graphicData>
            </a:graphic>
          </wp:inline>
        </w:drawing>
      </w:r>
    </w:p>
    <w:p w14:paraId="44CA1ED7"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7B99B1EA" wp14:editId="524B5AC3">
            <wp:extent cx="6837675" cy="5029200"/>
            <wp:effectExtent l="0" t="0" r="0" b="0"/>
            <wp:docPr id="11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3"/>
                    <a:srcRect/>
                    <a:stretch>
                      <a:fillRect/>
                    </a:stretch>
                  </pic:blipFill>
                  <pic:spPr>
                    <a:xfrm>
                      <a:off x="0" y="0"/>
                      <a:ext cx="6837675" cy="5029200"/>
                    </a:xfrm>
                    <a:prstGeom prst="rect">
                      <a:avLst/>
                    </a:prstGeom>
                    <a:ln/>
                  </pic:spPr>
                </pic:pic>
              </a:graphicData>
            </a:graphic>
          </wp:inline>
        </w:drawing>
      </w:r>
      <w:r w:rsidRPr="00DC0BEB">
        <w:rPr>
          <w:rFonts w:ascii="Times New Roman" w:hAnsi="Times New Roman" w:cs="Times New Roman"/>
          <w:noProof/>
          <w:sz w:val="24"/>
          <w:szCs w:val="24"/>
          <w:lang w:val="ru-RU"/>
        </w:rPr>
        <w:drawing>
          <wp:inline distT="114300" distB="114300" distL="114300" distR="114300" wp14:anchorId="2FE5D550" wp14:editId="1F353C2D">
            <wp:extent cx="6837675" cy="3378200"/>
            <wp:effectExtent l="0" t="0" r="0" b="0"/>
            <wp:docPr id="13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4"/>
                    <a:srcRect/>
                    <a:stretch>
                      <a:fillRect/>
                    </a:stretch>
                  </pic:blipFill>
                  <pic:spPr>
                    <a:xfrm>
                      <a:off x="0" y="0"/>
                      <a:ext cx="6837675" cy="3378200"/>
                    </a:xfrm>
                    <a:prstGeom prst="rect">
                      <a:avLst/>
                    </a:prstGeom>
                    <a:ln/>
                  </pic:spPr>
                </pic:pic>
              </a:graphicData>
            </a:graphic>
          </wp:inline>
        </w:drawing>
      </w:r>
      <w:r w:rsidRPr="00DC0BEB">
        <w:rPr>
          <w:rFonts w:ascii="Times New Roman" w:hAnsi="Times New Roman" w:cs="Times New Roman"/>
          <w:noProof/>
          <w:sz w:val="24"/>
          <w:szCs w:val="24"/>
          <w:lang w:val="ru-RU"/>
        </w:rPr>
        <w:drawing>
          <wp:inline distT="114300" distB="114300" distL="114300" distR="114300" wp14:anchorId="58524338" wp14:editId="66E99003">
            <wp:extent cx="6837675" cy="5524500"/>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5"/>
                    <a:srcRect/>
                    <a:stretch>
                      <a:fillRect/>
                    </a:stretch>
                  </pic:blipFill>
                  <pic:spPr>
                    <a:xfrm>
                      <a:off x="0" y="0"/>
                      <a:ext cx="6837675" cy="5524500"/>
                    </a:xfrm>
                    <a:prstGeom prst="rect">
                      <a:avLst/>
                    </a:prstGeom>
                    <a:ln/>
                  </pic:spPr>
                </pic:pic>
              </a:graphicData>
            </a:graphic>
          </wp:inline>
        </w:drawing>
      </w:r>
    </w:p>
    <w:p w14:paraId="190E06C8" w14:textId="582C43AA"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96" w:name="_Toc35467820"/>
      <w:r w:rsidRPr="00DC0BEB">
        <w:rPr>
          <w:rFonts w:ascii="Times New Roman" w:hAnsi="Times New Roman" w:cs="Times New Roman"/>
          <w:b/>
          <w:color w:val="000000"/>
          <w:sz w:val="24"/>
          <w:szCs w:val="24"/>
        </w:rPr>
        <w:t>Принципы разработки тестов.</w:t>
      </w:r>
      <w:bookmarkEnd w:id="96"/>
    </w:p>
    <w:p w14:paraId="53DDCA3B"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2946A6AC" wp14:editId="1A67FE14">
            <wp:extent cx="3423684" cy="914400"/>
            <wp:effectExtent l="0" t="0" r="5715"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6"/>
                    <a:srcRect/>
                    <a:stretch>
                      <a:fillRect/>
                    </a:stretch>
                  </pic:blipFill>
                  <pic:spPr>
                    <a:xfrm>
                      <a:off x="0" y="0"/>
                      <a:ext cx="3468269" cy="926308"/>
                    </a:xfrm>
                    <a:prstGeom prst="rect">
                      <a:avLst/>
                    </a:prstGeom>
                    <a:ln/>
                  </pic:spPr>
                </pic:pic>
              </a:graphicData>
            </a:graphic>
          </wp:inline>
        </w:drawing>
      </w:r>
    </w:p>
    <w:p w14:paraId="7EA42B79"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8.1. Принципы разработки тестов</w:t>
      </w:r>
    </w:p>
    <w:p w14:paraId="6F023ACA" w14:textId="77777777" w:rsidR="007851B7" w:rsidRPr="00DC0BEB" w:rsidRDefault="008F52D0" w:rsidP="00DC0BEB">
      <w:pPr>
        <w:tabs>
          <w:tab w:val="left" w:pos="709"/>
          <w:tab w:val="right" w:leader="dot" w:pos="11482"/>
        </w:tabs>
        <w:ind w:left="142"/>
        <w:rPr>
          <w:rFonts w:ascii="Times New Roman" w:eastAsia="Times New Roman" w:hAnsi="Times New Roman" w:cs="Times New Roman"/>
          <w:b/>
          <w:sz w:val="24"/>
          <w:szCs w:val="24"/>
        </w:rPr>
      </w:pPr>
      <w:r w:rsidRPr="00DC0BEB">
        <w:rPr>
          <w:rFonts w:ascii="Times New Roman" w:eastAsia="Times New Roman" w:hAnsi="Times New Roman" w:cs="Times New Roman"/>
          <w:b/>
          <w:sz w:val="24"/>
          <w:szCs w:val="24"/>
        </w:rPr>
        <w:t>Первый подход.</w:t>
      </w:r>
    </w:p>
    <w:p w14:paraId="439659AF" w14:textId="419FA3AA"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Данный подход соответствует левой границе спектра, и заключается в том, что ПО рассматривается как </w:t>
      </w:r>
      <w:r w:rsidR="007E7590">
        <w:rPr>
          <w:rFonts w:ascii="Times New Roman" w:eastAsia="Times New Roman" w:hAnsi="Times New Roman" w:cs="Times New Roman"/>
          <w:sz w:val="24"/>
          <w:szCs w:val="24"/>
          <w:lang w:val="ru-RU"/>
        </w:rPr>
        <w:t xml:space="preserve">метод </w:t>
      </w:r>
      <w:r w:rsidRPr="00DC0BEB">
        <w:rPr>
          <w:rFonts w:ascii="Times New Roman" w:eastAsia="Times New Roman" w:hAnsi="Times New Roman" w:cs="Times New Roman"/>
          <w:sz w:val="24"/>
          <w:szCs w:val="24"/>
        </w:rPr>
        <w:t>«</w:t>
      </w:r>
      <w:r w:rsidRPr="00DC0BEB">
        <w:rPr>
          <w:rFonts w:ascii="Times New Roman" w:eastAsia="Times New Roman" w:hAnsi="Times New Roman" w:cs="Times New Roman"/>
          <w:i/>
          <w:sz w:val="24"/>
          <w:szCs w:val="24"/>
        </w:rPr>
        <w:t>черный ящик»</w:t>
      </w:r>
      <w:r w:rsidRPr="00DC0BEB">
        <w:rPr>
          <w:rFonts w:ascii="Times New Roman" w:eastAsia="Times New Roman" w:hAnsi="Times New Roman" w:cs="Times New Roman"/>
          <w:sz w:val="24"/>
          <w:szCs w:val="24"/>
        </w:rPr>
        <w:t>, когда в процессе проектирования тестов структура</w:t>
      </w:r>
      <w:r w:rsidR="007E7590">
        <w:rPr>
          <w:rFonts w:ascii="Times New Roman" w:eastAsia="Times New Roman" w:hAnsi="Times New Roman" w:cs="Times New Roman"/>
          <w:sz w:val="24"/>
          <w:szCs w:val="24"/>
        </w:rPr>
        <w:t xml:space="preserve"> ПО не интересует тестировщика.</w:t>
      </w:r>
    </w:p>
    <w:p w14:paraId="79FB639D"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1B753F88" wp14:editId="5CF8E949">
            <wp:extent cx="2343416" cy="44231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2411466" cy="455159"/>
                    </a:xfrm>
                    <a:prstGeom prst="rect">
                      <a:avLst/>
                    </a:prstGeom>
                    <a:ln/>
                  </pic:spPr>
                </pic:pic>
              </a:graphicData>
            </a:graphic>
          </wp:inline>
        </w:drawing>
      </w:r>
    </w:p>
    <w:p w14:paraId="1FCB5140" w14:textId="270D0163" w:rsidR="007851B7" w:rsidRPr="00DC0BEB" w:rsidRDefault="008F52D0" w:rsidP="007E7590">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8.2. Тестирование по принципу “Черный ящик”</w:t>
      </w:r>
    </w:p>
    <w:p w14:paraId="55F8C86F" w14:textId="77777777" w:rsidR="007851B7" w:rsidRPr="007E7590"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7E7590">
        <w:rPr>
          <w:rFonts w:ascii="Times New Roman" w:eastAsia="Times New Roman" w:hAnsi="Times New Roman" w:cs="Times New Roman"/>
          <w:sz w:val="18"/>
          <w:szCs w:val="24"/>
        </w:rPr>
        <w:t xml:space="preserve">Методы, которые рассматривают ПО как «черный ящик», называются </w:t>
      </w:r>
      <w:r w:rsidRPr="007E7590">
        <w:rPr>
          <w:rFonts w:ascii="Times New Roman" w:eastAsia="Times New Roman" w:hAnsi="Times New Roman" w:cs="Times New Roman"/>
          <w:b/>
          <w:i/>
          <w:sz w:val="18"/>
          <w:szCs w:val="24"/>
        </w:rPr>
        <w:t>функциональными методами</w:t>
      </w:r>
      <w:r w:rsidRPr="007E7590">
        <w:rPr>
          <w:rFonts w:ascii="Times New Roman" w:eastAsia="Times New Roman" w:hAnsi="Times New Roman" w:cs="Times New Roman"/>
          <w:sz w:val="18"/>
          <w:szCs w:val="24"/>
        </w:rPr>
        <w:t>. В данном случае известны функции, которые должно выполнять ПО. В идеале должна тестироваться работа каждой такой функции по всей области ее определения. Основное место применения тестов «черного ящика» - проверка правильности выполнения функций ПО на уровне интерфейса.</w:t>
      </w:r>
    </w:p>
    <w:p w14:paraId="442E2F67" w14:textId="77777777" w:rsidR="007851B7" w:rsidRPr="007E7590"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7E7590">
        <w:rPr>
          <w:rFonts w:ascii="Times New Roman" w:eastAsia="Times New Roman" w:hAnsi="Times New Roman" w:cs="Times New Roman"/>
          <w:sz w:val="18"/>
          <w:szCs w:val="24"/>
        </w:rPr>
        <w:t>В общем случае тестировщика не интересует прохождение всех путей или ветвей программы. Его удовлетворяет тот факт, что ПО ведет себя так, как указано в спецификации.</w:t>
      </w:r>
    </w:p>
    <w:p w14:paraId="3ADD5D88" w14:textId="77777777" w:rsidR="007851B7" w:rsidRPr="007E7590"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7E7590">
        <w:rPr>
          <w:rFonts w:ascii="Times New Roman" w:eastAsia="Times New Roman" w:hAnsi="Times New Roman" w:cs="Times New Roman"/>
          <w:sz w:val="18"/>
          <w:szCs w:val="24"/>
        </w:rPr>
        <w:t>В общем случае данный подход практически не осуществим, т.к. проверка работы каждой функции для всей области ее определения практически неосуществима. Поэтому тестирование функций осуществляется с помощью специальных методов за счёт выбора отдельных значений тестовых данных.</w:t>
      </w:r>
    </w:p>
    <w:p w14:paraId="5959FF73" w14:textId="77777777" w:rsidR="007851B7" w:rsidRPr="007E7590"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7E7590">
        <w:rPr>
          <w:rFonts w:ascii="Times New Roman" w:eastAsia="Times New Roman" w:hAnsi="Times New Roman" w:cs="Times New Roman"/>
          <w:b/>
          <w:sz w:val="24"/>
          <w:szCs w:val="24"/>
        </w:rPr>
        <w:t>Достоинства метода «чёрного ящика»:</w:t>
      </w:r>
    </w:p>
    <w:p w14:paraId="6CA9BED5" w14:textId="77777777" w:rsidR="007851B7" w:rsidRPr="00DC0BEB" w:rsidRDefault="008F52D0" w:rsidP="00FE6139">
      <w:pPr>
        <w:numPr>
          <w:ilvl w:val="0"/>
          <w:numId w:val="6"/>
        </w:numPr>
        <w:tabs>
          <w:tab w:val="left" w:pos="709"/>
          <w:tab w:val="right" w:leader="dot" w:pos="11482"/>
        </w:tabs>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тестирование выполняется тестировщиками, а не программистами и поэтому оно достаточно объективно;</w:t>
      </w:r>
    </w:p>
    <w:p w14:paraId="470AEC56" w14:textId="77777777" w:rsidR="007851B7" w:rsidRPr="00DC0BEB" w:rsidRDefault="008F52D0" w:rsidP="00FE6139">
      <w:pPr>
        <w:numPr>
          <w:ilvl w:val="0"/>
          <w:numId w:val="6"/>
        </w:numPr>
        <w:tabs>
          <w:tab w:val="left" w:pos="709"/>
          <w:tab w:val="right" w:leader="dot" w:pos="11482"/>
        </w:tabs>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тестировщику не обязательно знать программный код тестируемого ПО;</w:t>
      </w:r>
    </w:p>
    <w:p w14:paraId="09197BEF" w14:textId="38FAEA1D" w:rsidR="007851B7" w:rsidRPr="00DC0BEB" w:rsidRDefault="008F52D0" w:rsidP="00FE6139">
      <w:pPr>
        <w:numPr>
          <w:ilvl w:val="0"/>
          <w:numId w:val="6"/>
        </w:numPr>
        <w:tabs>
          <w:tab w:val="left" w:pos="709"/>
          <w:tab w:val="right" w:leader="dot" w:pos="11482"/>
        </w:tabs>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тестирование выполняется с точки зрения конечного пользователя, что важно для эксплуатации ПО пользователем;</w:t>
      </w:r>
    </w:p>
    <w:p w14:paraId="31B42763" w14:textId="77777777" w:rsidR="007851B7" w:rsidRPr="00DC0BEB" w:rsidRDefault="008F52D0" w:rsidP="00FE6139">
      <w:pPr>
        <w:numPr>
          <w:ilvl w:val="0"/>
          <w:numId w:val="6"/>
        </w:numPr>
        <w:tabs>
          <w:tab w:val="left" w:pos="709"/>
          <w:tab w:val="right" w:leader="dot" w:pos="11482"/>
        </w:tabs>
        <w:ind w:left="142" w:firstLine="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тест-кейсы могут разрабатываться сразу после разработки спецификации требований и до начала кодирования;</w:t>
      </w:r>
    </w:p>
    <w:p w14:paraId="6757D735"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w:t>
      </w:r>
    </w:p>
    <w:p w14:paraId="2FE7E8B7" w14:textId="77777777" w:rsidR="007851B7" w:rsidRPr="00DC0BEB" w:rsidRDefault="008F52D0" w:rsidP="00DC0BEB">
      <w:pPr>
        <w:tabs>
          <w:tab w:val="left" w:pos="709"/>
          <w:tab w:val="right" w:leader="dot" w:pos="11482"/>
        </w:tabs>
        <w:ind w:left="142"/>
        <w:rPr>
          <w:rFonts w:ascii="Times New Roman" w:eastAsia="Times New Roman" w:hAnsi="Times New Roman" w:cs="Times New Roman"/>
          <w:b/>
          <w:sz w:val="24"/>
          <w:szCs w:val="24"/>
        </w:rPr>
      </w:pPr>
      <w:r w:rsidRPr="00DC0BEB">
        <w:rPr>
          <w:rFonts w:ascii="Times New Roman" w:eastAsia="Times New Roman" w:hAnsi="Times New Roman" w:cs="Times New Roman"/>
          <w:b/>
          <w:sz w:val="24"/>
          <w:szCs w:val="24"/>
        </w:rPr>
        <w:t>Второй подход.</w:t>
      </w:r>
    </w:p>
    <w:p w14:paraId="6ED793DD" w14:textId="65A76B11"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Данный подход заключается в изучении</w:t>
      </w:r>
      <w:r w:rsidR="007E7590">
        <w:rPr>
          <w:rFonts w:ascii="Times New Roman" w:eastAsia="Times New Roman" w:hAnsi="Times New Roman" w:cs="Times New Roman"/>
          <w:sz w:val="24"/>
          <w:szCs w:val="24"/>
        </w:rPr>
        <w:t xml:space="preserve"> структуры ПО и ее логики</w:t>
      </w:r>
      <w:r w:rsidRPr="00DC0BEB">
        <w:rPr>
          <w:rFonts w:ascii="Times New Roman" w:eastAsia="Times New Roman" w:hAnsi="Times New Roman" w:cs="Times New Roman"/>
          <w:sz w:val="24"/>
          <w:szCs w:val="24"/>
        </w:rPr>
        <w:t>. Данный метод н</w:t>
      </w:r>
      <w:r w:rsidR="007E7590">
        <w:rPr>
          <w:rFonts w:ascii="Times New Roman" w:eastAsia="Times New Roman" w:hAnsi="Times New Roman" w:cs="Times New Roman"/>
          <w:sz w:val="24"/>
          <w:szCs w:val="24"/>
        </w:rPr>
        <w:t>азывают методом «белого ящика»</w:t>
      </w:r>
      <w:r w:rsidRPr="00DC0BEB">
        <w:rPr>
          <w:rFonts w:ascii="Times New Roman" w:eastAsia="Times New Roman" w:hAnsi="Times New Roman" w:cs="Times New Roman"/>
          <w:sz w:val="24"/>
          <w:szCs w:val="24"/>
        </w:rPr>
        <w:t>.</w:t>
      </w:r>
    </w:p>
    <w:p w14:paraId="5F5067E4"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7E8B8CF8" wp14:editId="43784059">
            <wp:extent cx="3185514" cy="825086"/>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8"/>
                    <a:srcRect/>
                    <a:stretch>
                      <a:fillRect/>
                    </a:stretch>
                  </pic:blipFill>
                  <pic:spPr>
                    <a:xfrm>
                      <a:off x="0" y="0"/>
                      <a:ext cx="3218247" cy="833564"/>
                    </a:xfrm>
                    <a:prstGeom prst="rect">
                      <a:avLst/>
                    </a:prstGeom>
                    <a:ln/>
                  </pic:spPr>
                </pic:pic>
              </a:graphicData>
            </a:graphic>
          </wp:inline>
        </w:drawing>
      </w:r>
    </w:p>
    <w:p w14:paraId="2AAE712B"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8.3. Тестирование по принципу “Белый ящик”</w:t>
      </w:r>
    </w:p>
    <w:p w14:paraId="6650BEF2" w14:textId="77777777" w:rsidR="007851B7" w:rsidRPr="007E7590" w:rsidRDefault="008F52D0" w:rsidP="00DC0BEB">
      <w:pPr>
        <w:tabs>
          <w:tab w:val="left" w:pos="709"/>
          <w:tab w:val="right" w:leader="dot" w:pos="11482"/>
        </w:tabs>
        <w:ind w:left="142"/>
        <w:jc w:val="both"/>
        <w:rPr>
          <w:rFonts w:ascii="Times New Roman" w:eastAsia="Times New Roman" w:hAnsi="Times New Roman" w:cs="Times New Roman"/>
          <w:sz w:val="20"/>
          <w:szCs w:val="24"/>
        </w:rPr>
      </w:pPr>
      <w:r w:rsidRPr="007E7590">
        <w:rPr>
          <w:rFonts w:ascii="Times New Roman" w:eastAsia="Times New Roman" w:hAnsi="Times New Roman" w:cs="Times New Roman"/>
          <w:sz w:val="20"/>
          <w:szCs w:val="24"/>
        </w:rPr>
        <w:t>Методы, которые рассматривают ПО как «белый ящик», называют структурными методами.</w:t>
      </w:r>
    </w:p>
    <w:p w14:paraId="42BA45FF" w14:textId="77777777" w:rsidR="007851B7" w:rsidRPr="007E7590" w:rsidRDefault="008F52D0" w:rsidP="00DC0BEB">
      <w:pPr>
        <w:tabs>
          <w:tab w:val="left" w:pos="709"/>
          <w:tab w:val="right" w:leader="dot" w:pos="11482"/>
        </w:tabs>
        <w:ind w:left="142"/>
        <w:jc w:val="both"/>
        <w:rPr>
          <w:rFonts w:ascii="Times New Roman" w:eastAsia="Times New Roman" w:hAnsi="Times New Roman" w:cs="Times New Roman"/>
          <w:sz w:val="20"/>
          <w:szCs w:val="24"/>
        </w:rPr>
      </w:pPr>
      <w:r w:rsidRPr="007E7590">
        <w:rPr>
          <w:rFonts w:ascii="Times New Roman" w:eastAsia="Times New Roman" w:hAnsi="Times New Roman" w:cs="Times New Roman"/>
          <w:sz w:val="20"/>
          <w:szCs w:val="24"/>
        </w:rPr>
        <w:t>Объектом тестирования в данном случаи является не внешнее, а внутреннее поведение ПО. Чаще всего анализируются управляющие связи элементов структуры.</w:t>
      </w:r>
    </w:p>
    <w:p w14:paraId="7F1C2525" w14:textId="57D8026D" w:rsidR="007851B7" w:rsidRPr="007E7590" w:rsidRDefault="008F52D0" w:rsidP="00DC0BEB">
      <w:pPr>
        <w:tabs>
          <w:tab w:val="left" w:pos="709"/>
          <w:tab w:val="right" w:leader="dot" w:pos="11482"/>
        </w:tabs>
        <w:ind w:left="142"/>
        <w:jc w:val="both"/>
        <w:rPr>
          <w:rFonts w:ascii="Times New Roman" w:eastAsia="Times New Roman" w:hAnsi="Times New Roman" w:cs="Times New Roman"/>
          <w:sz w:val="20"/>
          <w:szCs w:val="24"/>
        </w:rPr>
      </w:pPr>
      <w:r w:rsidRPr="007E7590">
        <w:rPr>
          <w:rFonts w:ascii="Times New Roman" w:eastAsia="Times New Roman" w:hAnsi="Times New Roman" w:cs="Times New Roman"/>
          <w:sz w:val="20"/>
          <w:szCs w:val="24"/>
        </w:rPr>
        <w:t xml:space="preserve">Например, была ли выполнена каждая ветвь программы, либо каждый переход условного оператора был выполнен, либо был выполнен каждый путь программы, либо каждый оператор был выполнен хотя бы один раз. Тестирование по данному принципу характеризуется </w:t>
      </w:r>
      <w:r w:rsidR="007E7590" w:rsidRPr="007E7590">
        <w:rPr>
          <w:rFonts w:ascii="Times New Roman" w:eastAsia="Times New Roman" w:hAnsi="Times New Roman" w:cs="Times New Roman"/>
          <w:sz w:val="20"/>
          <w:szCs w:val="24"/>
        </w:rPr>
        <w:t>степенью,</w:t>
      </w:r>
      <w:r w:rsidRPr="007E7590">
        <w:rPr>
          <w:rFonts w:ascii="Times New Roman" w:eastAsia="Times New Roman" w:hAnsi="Times New Roman" w:cs="Times New Roman"/>
          <w:sz w:val="20"/>
          <w:szCs w:val="24"/>
        </w:rPr>
        <w:t xml:space="preserve"> с которой тесты покрывают исходный текст программы. При использовании второго подхода исчерпывающее тестирование по критерию путей для всех входных данных также практически неосуществимо.</w:t>
      </w:r>
    </w:p>
    <w:p w14:paraId="75C9F0A7" w14:textId="62C62D71" w:rsidR="007851B7" w:rsidRPr="007E7590" w:rsidRDefault="008F52D0" w:rsidP="00DC0BEB">
      <w:pPr>
        <w:tabs>
          <w:tab w:val="left" w:pos="709"/>
          <w:tab w:val="right" w:leader="dot" w:pos="11482"/>
        </w:tabs>
        <w:ind w:left="142"/>
        <w:jc w:val="both"/>
        <w:rPr>
          <w:rFonts w:ascii="Times New Roman" w:eastAsia="Times New Roman" w:hAnsi="Times New Roman" w:cs="Times New Roman"/>
          <w:sz w:val="20"/>
          <w:szCs w:val="24"/>
        </w:rPr>
      </w:pPr>
      <w:r w:rsidRPr="007E7590">
        <w:rPr>
          <w:rFonts w:ascii="Times New Roman" w:eastAsia="Times New Roman" w:hAnsi="Times New Roman" w:cs="Times New Roman"/>
          <w:sz w:val="20"/>
          <w:szCs w:val="24"/>
        </w:rPr>
        <w:t xml:space="preserve">Анализ данных методов показывает, что исчерпывающее тестирование практически </w:t>
      </w:r>
      <w:r w:rsidR="007E7590" w:rsidRPr="007E7590">
        <w:rPr>
          <w:rFonts w:ascii="Times New Roman" w:eastAsia="Times New Roman" w:hAnsi="Times New Roman" w:cs="Times New Roman"/>
          <w:sz w:val="20"/>
          <w:szCs w:val="24"/>
        </w:rPr>
        <w:t>невозможно</w:t>
      </w:r>
      <w:r w:rsidRPr="007E7590">
        <w:rPr>
          <w:rFonts w:ascii="Times New Roman" w:eastAsia="Times New Roman" w:hAnsi="Times New Roman" w:cs="Times New Roman"/>
          <w:sz w:val="20"/>
          <w:szCs w:val="24"/>
        </w:rPr>
        <w:t xml:space="preserve"> и представляет собой в значительной степени экономическую проблему. Поэтому на практике ограничиваются </w:t>
      </w:r>
      <w:r w:rsidR="007E7590" w:rsidRPr="007E7590">
        <w:rPr>
          <w:rFonts w:ascii="Times New Roman" w:eastAsia="Times New Roman" w:hAnsi="Times New Roman" w:cs="Times New Roman"/>
          <w:sz w:val="20"/>
          <w:szCs w:val="24"/>
        </w:rPr>
        <w:t>чем-то</w:t>
      </w:r>
      <w:r w:rsidRPr="007E7590">
        <w:rPr>
          <w:rFonts w:ascii="Times New Roman" w:eastAsia="Times New Roman" w:hAnsi="Times New Roman" w:cs="Times New Roman"/>
          <w:sz w:val="20"/>
          <w:szCs w:val="24"/>
        </w:rPr>
        <w:t xml:space="preserve"> </w:t>
      </w:r>
      <w:r w:rsidR="007E7590" w:rsidRPr="007E7590">
        <w:rPr>
          <w:rFonts w:ascii="Times New Roman" w:eastAsia="Times New Roman" w:hAnsi="Times New Roman" w:cs="Times New Roman"/>
          <w:sz w:val="20"/>
          <w:szCs w:val="24"/>
        </w:rPr>
        <w:t>меньшим,</w:t>
      </w:r>
      <w:r w:rsidRPr="007E7590">
        <w:rPr>
          <w:rFonts w:ascii="Times New Roman" w:eastAsia="Times New Roman" w:hAnsi="Times New Roman" w:cs="Times New Roman"/>
          <w:sz w:val="20"/>
          <w:szCs w:val="24"/>
        </w:rPr>
        <w:t xml:space="preserve"> то </w:t>
      </w:r>
      <w:r w:rsidR="007E7590" w:rsidRPr="007E7590">
        <w:rPr>
          <w:rFonts w:ascii="Times New Roman" w:eastAsia="Times New Roman" w:hAnsi="Times New Roman" w:cs="Times New Roman"/>
          <w:sz w:val="20"/>
          <w:szCs w:val="24"/>
        </w:rPr>
        <w:t>есть так</w:t>
      </w:r>
      <w:r w:rsidRPr="007E7590">
        <w:rPr>
          <w:rFonts w:ascii="Times New Roman" w:eastAsia="Times New Roman" w:hAnsi="Times New Roman" w:cs="Times New Roman"/>
          <w:sz w:val="20"/>
          <w:szCs w:val="24"/>
        </w:rPr>
        <w:t xml:space="preserve"> проектируют тесты, чтобы они обеспечивали максимальную отдачу при ограниченных ресурсах (время, средства, люди).</w:t>
      </w:r>
    </w:p>
    <w:p w14:paraId="5F222C61"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Достоинством метода «белого ящика» является то, что метод «чёрного ящика» может скрыть проблемы, которые метод «белого ящика» отображает. Так, метод «чёрного ящика» может не сообщить о неправильном функционировании объекта, потому что проблемы в работе оказались незаметны. Метод «белого ящика» может обнаружить некорректный объект обеспечив прохождение вычислительного процесса по нужному пути исполнения кода за счёт выбора нужных тестовых данных.</w:t>
      </w:r>
    </w:p>
    <w:p w14:paraId="47163C24" w14:textId="4A2E9E1E" w:rsidR="007851B7" w:rsidRPr="00DC0BEB" w:rsidRDefault="008F52D0" w:rsidP="007E7590">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Сущес</w:t>
      </w:r>
      <w:r w:rsidR="007E7590">
        <w:rPr>
          <w:rFonts w:ascii="Times New Roman" w:eastAsia="Times New Roman" w:hAnsi="Times New Roman" w:cs="Times New Roman"/>
          <w:sz w:val="24"/>
          <w:szCs w:val="24"/>
        </w:rPr>
        <w:t>твует также метод «серого ящика</w:t>
      </w:r>
      <w:r w:rsidR="007E7590">
        <w:rPr>
          <w:rFonts w:ascii="Times New Roman" w:eastAsia="Times New Roman" w:hAnsi="Times New Roman" w:cs="Times New Roman"/>
          <w:sz w:val="24"/>
          <w:szCs w:val="24"/>
          <w:lang w:val="ru-RU"/>
        </w:rPr>
        <w:t>»</w:t>
      </w:r>
      <w:r w:rsidRPr="00DC0BEB">
        <w:rPr>
          <w:rFonts w:ascii="Times New Roman" w:eastAsia="Times New Roman" w:hAnsi="Times New Roman" w:cs="Times New Roman"/>
          <w:sz w:val="24"/>
          <w:szCs w:val="24"/>
        </w:rPr>
        <w:t>, сочетающий в себе нечто среднее между методами «белого ящика» и «чёрного ящика».</w:t>
      </w:r>
    </w:p>
    <w:p w14:paraId="3B0E1376" w14:textId="2A3835CD"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97" w:name="_Toc35467821"/>
      <w:r w:rsidRPr="00DC0BEB">
        <w:rPr>
          <w:rFonts w:ascii="Times New Roman" w:hAnsi="Times New Roman" w:cs="Times New Roman"/>
          <w:b/>
          <w:color w:val="000000"/>
          <w:sz w:val="24"/>
          <w:szCs w:val="24"/>
        </w:rPr>
        <w:t>Информационные потоки процесса тестирования ПО. Аксиомы тестирования ПО.</w:t>
      </w:r>
      <w:bookmarkEnd w:id="97"/>
    </w:p>
    <w:p w14:paraId="260D5C4D" w14:textId="590A8684"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На входе процесса тестирования находятся потоки:</w:t>
      </w:r>
    </w:p>
    <w:p w14:paraId="699AC5EB" w14:textId="76A6EA35" w:rsidR="007851B7" w:rsidRPr="007E7590" w:rsidRDefault="007E7590" w:rsidP="00FE6139">
      <w:pPr>
        <w:pStyle w:val="af9"/>
        <w:numPr>
          <w:ilvl w:val="0"/>
          <w:numId w:val="43"/>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lang w:val="ru-RU"/>
        </w:rPr>
        <w:t>Т</w:t>
      </w:r>
      <w:r w:rsidR="008F52D0" w:rsidRPr="007E7590">
        <w:rPr>
          <w:rFonts w:ascii="Times New Roman" w:eastAsia="Times New Roman" w:hAnsi="Times New Roman" w:cs="Times New Roman"/>
          <w:sz w:val="24"/>
          <w:szCs w:val="24"/>
        </w:rPr>
        <w:t>естируемая программа;</w:t>
      </w:r>
    </w:p>
    <w:p w14:paraId="71A7C14D" w14:textId="06586C60" w:rsidR="007851B7" w:rsidRPr="007E7590" w:rsidRDefault="007E7590" w:rsidP="00FE6139">
      <w:pPr>
        <w:pStyle w:val="af9"/>
        <w:numPr>
          <w:ilvl w:val="0"/>
          <w:numId w:val="43"/>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lang w:val="ru-RU"/>
        </w:rPr>
        <w:t>И</w:t>
      </w:r>
      <w:r w:rsidR="008F52D0" w:rsidRPr="007E7590">
        <w:rPr>
          <w:rFonts w:ascii="Times New Roman" w:eastAsia="Times New Roman" w:hAnsi="Times New Roman" w:cs="Times New Roman"/>
          <w:sz w:val="24"/>
          <w:szCs w:val="24"/>
        </w:rPr>
        <w:t>сходные данные (тесты);</w:t>
      </w:r>
    </w:p>
    <w:p w14:paraId="4BAFAD9E" w14:textId="52B9BD35" w:rsidR="007851B7" w:rsidRPr="007E7590" w:rsidRDefault="007E7590" w:rsidP="00FE6139">
      <w:pPr>
        <w:pStyle w:val="af9"/>
        <w:numPr>
          <w:ilvl w:val="0"/>
          <w:numId w:val="43"/>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lang w:val="ru-RU"/>
        </w:rPr>
        <w:t>О</w:t>
      </w:r>
      <w:r w:rsidR="008F52D0" w:rsidRPr="007E7590">
        <w:rPr>
          <w:rFonts w:ascii="Times New Roman" w:eastAsia="Times New Roman" w:hAnsi="Times New Roman" w:cs="Times New Roman"/>
          <w:sz w:val="24"/>
          <w:szCs w:val="24"/>
        </w:rPr>
        <w:t>жидаемые результаты.</w:t>
      </w:r>
    </w:p>
    <w:p w14:paraId="2DA46FF9"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436C2F83" wp14:editId="5B3634D9">
            <wp:extent cx="3032406" cy="249652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3055775" cy="2515765"/>
                    </a:xfrm>
                    <a:prstGeom prst="rect">
                      <a:avLst/>
                    </a:prstGeom>
                    <a:ln/>
                  </pic:spPr>
                </pic:pic>
              </a:graphicData>
            </a:graphic>
          </wp:inline>
        </w:drawing>
      </w:r>
    </w:p>
    <w:p w14:paraId="7B3702CE" w14:textId="29009EB0" w:rsidR="007851B7" w:rsidRPr="00DC0BEB" w:rsidRDefault="008F52D0" w:rsidP="007E7590">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8.4. Информационные потоки процесса тестирования</w:t>
      </w:r>
    </w:p>
    <w:p w14:paraId="08738F60" w14:textId="77777777" w:rsidR="007851B7" w:rsidRPr="007E7590"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7E7590">
        <w:rPr>
          <w:rFonts w:ascii="Times New Roman" w:eastAsia="Times New Roman" w:hAnsi="Times New Roman" w:cs="Times New Roman"/>
          <w:sz w:val="18"/>
          <w:szCs w:val="24"/>
        </w:rPr>
        <w:t>Тесты выполняются, и все полученные результаты оцениваются, то есть реальные результаты сравниваются с ожидаемыми результатами.</w:t>
      </w:r>
    </w:p>
    <w:p w14:paraId="1F947B93" w14:textId="4E9B99A9" w:rsidR="007851B7" w:rsidRPr="007E7590" w:rsidRDefault="008F52D0" w:rsidP="007E7590">
      <w:pPr>
        <w:tabs>
          <w:tab w:val="left" w:pos="709"/>
          <w:tab w:val="right" w:leader="dot" w:pos="11482"/>
        </w:tabs>
        <w:ind w:left="142"/>
        <w:jc w:val="both"/>
        <w:rPr>
          <w:rFonts w:ascii="Times New Roman" w:eastAsia="Times New Roman" w:hAnsi="Times New Roman" w:cs="Times New Roman"/>
          <w:sz w:val="18"/>
          <w:szCs w:val="24"/>
        </w:rPr>
      </w:pPr>
      <w:r w:rsidRPr="007E7590">
        <w:rPr>
          <w:rFonts w:ascii="Times New Roman" w:eastAsia="Times New Roman" w:hAnsi="Times New Roman" w:cs="Times New Roman"/>
          <w:sz w:val="18"/>
          <w:szCs w:val="24"/>
        </w:rPr>
        <w:t>Когда наблюдается несовпадение с ожидаемым результатом, то фиксируется отказ и начинается отладка, которая должна привести к исправлению ошибки, приведшей к данному отказу. Кроме того, фиксируется статистика о фактах отказов, которая позволяет оценить или спрогнозировать надежность разрабатываемого ПО.</w:t>
      </w:r>
    </w:p>
    <w:p w14:paraId="4F135FAB" w14:textId="62520300" w:rsidR="007851B7" w:rsidRPr="007E7590" w:rsidRDefault="008F52D0" w:rsidP="007E7590">
      <w:pPr>
        <w:tabs>
          <w:tab w:val="left" w:pos="709"/>
          <w:tab w:val="right" w:leader="dot" w:pos="11482"/>
        </w:tabs>
        <w:ind w:left="142"/>
        <w:jc w:val="both"/>
        <w:rPr>
          <w:rFonts w:ascii="Times New Roman" w:eastAsia="Times New Roman" w:hAnsi="Times New Roman" w:cs="Times New Roman"/>
          <w:b/>
          <w:sz w:val="24"/>
          <w:szCs w:val="24"/>
          <w:lang w:val="ru-RU"/>
        </w:rPr>
      </w:pPr>
      <w:r w:rsidRPr="007E7590">
        <w:rPr>
          <w:rFonts w:ascii="Times New Roman" w:eastAsia="Times New Roman" w:hAnsi="Times New Roman" w:cs="Times New Roman"/>
          <w:b/>
          <w:sz w:val="24"/>
          <w:szCs w:val="24"/>
        </w:rPr>
        <w:t>Принципы организации тестирования</w:t>
      </w:r>
      <w:r w:rsidR="007E7590" w:rsidRPr="007E7590">
        <w:rPr>
          <w:rFonts w:ascii="Times New Roman" w:eastAsia="Times New Roman" w:hAnsi="Times New Roman" w:cs="Times New Roman"/>
          <w:b/>
          <w:sz w:val="24"/>
          <w:szCs w:val="24"/>
          <w:lang w:val="ru-RU"/>
        </w:rPr>
        <w:t>:</w:t>
      </w:r>
    </w:p>
    <w:p w14:paraId="3549F312" w14:textId="4BB220B5" w:rsidR="007851B7" w:rsidRPr="007E7590" w:rsidRDefault="008F52D0" w:rsidP="00FE6139">
      <w:pPr>
        <w:pStyle w:val="af9"/>
        <w:numPr>
          <w:ilvl w:val="0"/>
          <w:numId w:val="44"/>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rPr>
        <w:t>Хорошим является то тест, у которого большая</w:t>
      </w:r>
      <w:r w:rsidRPr="007E7590">
        <w:rPr>
          <w:rFonts w:ascii="Times New Roman" w:eastAsia="Times New Roman" w:hAnsi="Times New Roman" w:cs="Times New Roman"/>
          <w:color w:val="FF0000"/>
          <w:sz w:val="24"/>
          <w:szCs w:val="24"/>
        </w:rPr>
        <w:t xml:space="preserve"> </w:t>
      </w:r>
      <w:r w:rsidRPr="007E7590">
        <w:rPr>
          <w:rFonts w:ascii="Times New Roman" w:eastAsia="Times New Roman" w:hAnsi="Times New Roman" w:cs="Times New Roman"/>
          <w:sz w:val="24"/>
          <w:szCs w:val="24"/>
        </w:rPr>
        <w:t>вероятность обнаружения ошибки, а не тот, который демонстрирует правильную работу ПО.</w:t>
      </w:r>
    </w:p>
    <w:p w14:paraId="70FECC1B" w14:textId="0ECA5797" w:rsidR="007851B7" w:rsidRPr="007E7590" w:rsidRDefault="008F52D0" w:rsidP="00FE6139">
      <w:pPr>
        <w:pStyle w:val="af9"/>
        <w:numPr>
          <w:ilvl w:val="0"/>
          <w:numId w:val="44"/>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rPr>
        <w:t xml:space="preserve">Нецелесообразно тестировать ПО своей собственной разработки, т.к. тестирование должно быть разрушительным процессом. Тестирование по возможности всегда должна выполнять внешняя </w:t>
      </w:r>
      <w:del w:id="98" w:author="Вадим Стубеда" w:date="2020-03-19T00:46:00Z">
        <w:r w:rsidRPr="007E7590" w:rsidDel="00BC5515">
          <w:rPr>
            <w:rFonts w:ascii="Times New Roman" w:eastAsia="Times New Roman" w:hAnsi="Times New Roman" w:cs="Times New Roman"/>
            <w:sz w:val="24"/>
            <w:szCs w:val="24"/>
          </w:rPr>
          <w:delText>группа(</w:delText>
        </w:r>
      </w:del>
      <w:ins w:id="99" w:author="Вадим Стубеда" w:date="2020-03-19T00:46:00Z">
        <w:r w:rsidR="00BC5515" w:rsidRPr="007E7590">
          <w:rPr>
            <w:rFonts w:ascii="Times New Roman" w:eastAsia="Times New Roman" w:hAnsi="Times New Roman" w:cs="Times New Roman"/>
            <w:sz w:val="24"/>
            <w:szCs w:val="24"/>
          </w:rPr>
          <w:t>группа (</w:t>
        </w:r>
      </w:ins>
      <w:r w:rsidRPr="007E7590">
        <w:rPr>
          <w:rFonts w:ascii="Times New Roman" w:eastAsia="Times New Roman" w:hAnsi="Times New Roman" w:cs="Times New Roman"/>
          <w:sz w:val="24"/>
          <w:szCs w:val="24"/>
        </w:rPr>
        <w:t>еще лучше внешняя организация), которая стоит отдельно от программистов и проекта.</w:t>
      </w:r>
    </w:p>
    <w:p w14:paraId="79E92E74" w14:textId="38B846C7" w:rsidR="007851B7" w:rsidRPr="007E7590" w:rsidRDefault="008F52D0" w:rsidP="00FE6139">
      <w:pPr>
        <w:pStyle w:val="af9"/>
        <w:numPr>
          <w:ilvl w:val="0"/>
          <w:numId w:val="44"/>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rPr>
        <w:t>Необходимо готовить тесты как для правильных (в соответствии спецификацией), так и не правильных исходных данных.</w:t>
      </w:r>
    </w:p>
    <w:p w14:paraId="01A801B8" w14:textId="10801D35" w:rsidR="007851B7" w:rsidRPr="007E7590" w:rsidRDefault="008F52D0" w:rsidP="00FE6139">
      <w:pPr>
        <w:pStyle w:val="af9"/>
        <w:numPr>
          <w:ilvl w:val="0"/>
          <w:numId w:val="44"/>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rPr>
        <w:t>Одна из сложных проблем при тестировании – решить, когда нужно закончить тестирование. Необходимо разработать критерии, позволяющие обоснованно принять решение об окончании тестирования.</w:t>
      </w:r>
    </w:p>
    <w:p w14:paraId="2556A0C6" w14:textId="1DED36B9" w:rsidR="007851B7" w:rsidRPr="007E7590" w:rsidRDefault="008F52D0" w:rsidP="00FE6139">
      <w:pPr>
        <w:pStyle w:val="af9"/>
        <w:numPr>
          <w:ilvl w:val="0"/>
          <w:numId w:val="44"/>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rPr>
        <w:t>Необходимо детально изучать результаты каждого теста, чтобы не пропустить ошибку.</w:t>
      </w:r>
    </w:p>
    <w:p w14:paraId="076296DD" w14:textId="30592116" w:rsidR="007851B7" w:rsidRPr="007E7590" w:rsidRDefault="008F52D0" w:rsidP="00FE6139">
      <w:pPr>
        <w:pStyle w:val="af9"/>
        <w:numPr>
          <w:ilvl w:val="0"/>
          <w:numId w:val="44"/>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rPr>
        <w:t>Любое тестирование должно быть воспроизводимым. Для чего тесты необходимо документировать и хранить в виде удобном для повторного использования.</w:t>
      </w:r>
    </w:p>
    <w:p w14:paraId="6C424D79" w14:textId="66572693" w:rsidR="007851B7" w:rsidRPr="007E7590" w:rsidRDefault="008F52D0" w:rsidP="00FE6139">
      <w:pPr>
        <w:pStyle w:val="af9"/>
        <w:numPr>
          <w:ilvl w:val="0"/>
          <w:numId w:val="44"/>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rPr>
        <w:t>Необходимой частью всего теста является заранее подготовленное описание выходных результатов. Лучше всего разрабатывать самопроверяющиеся тесты использующие, например, либо контрольное соотношение, либо попадание в заданную область, позволяющие автоматически сверять ожидаемые результаты с фактическими.</w:t>
      </w:r>
    </w:p>
    <w:p w14:paraId="46A31175" w14:textId="386FD096" w:rsidR="007851B7" w:rsidRPr="007E7590" w:rsidRDefault="008F52D0" w:rsidP="00FE6139">
      <w:pPr>
        <w:pStyle w:val="af9"/>
        <w:numPr>
          <w:ilvl w:val="0"/>
          <w:numId w:val="44"/>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rPr>
        <w:t>Нельзя изменять программу, чтобы облегчить ее тестирование. Программа должна тестироваться «как есть».</w:t>
      </w:r>
    </w:p>
    <w:p w14:paraId="7EEC0428" w14:textId="4116A02A" w:rsidR="007851B7" w:rsidRPr="007E7590" w:rsidRDefault="008F52D0" w:rsidP="00FE6139">
      <w:pPr>
        <w:pStyle w:val="af9"/>
        <w:numPr>
          <w:ilvl w:val="0"/>
          <w:numId w:val="44"/>
        </w:numPr>
        <w:tabs>
          <w:tab w:val="left" w:pos="709"/>
          <w:tab w:val="right" w:leader="dot" w:pos="11482"/>
        </w:tabs>
        <w:jc w:val="both"/>
        <w:rPr>
          <w:rFonts w:ascii="Times New Roman" w:eastAsia="Times New Roman" w:hAnsi="Times New Roman" w:cs="Times New Roman"/>
          <w:sz w:val="24"/>
          <w:szCs w:val="24"/>
        </w:rPr>
      </w:pPr>
      <w:r w:rsidRPr="007E7590">
        <w:rPr>
          <w:rFonts w:ascii="Times New Roman" w:eastAsia="Times New Roman" w:hAnsi="Times New Roman" w:cs="Times New Roman"/>
          <w:sz w:val="24"/>
          <w:szCs w:val="24"/>
        </w:rPr>
        <w:t>Тестирование, как почти всякая другая деятельность, должно начинаться с постановки целей. Как уже неоднократно отмечалось, тесты должны быть спроектированы, реализованы, проверены и, наконец, выполнены.</w:t>
      </w:r>
    </w:p>
    <w:p w14:paraId="3F686E3D" w14:textId="7CBF5F01"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00" w:name="_Toc35467822"/>
      <w:r w:rsidRPr="00DC0BEB">
        <w:rPr>
          <w:rFonts w:ascii="Times New Roman" w:hAnsi="Times New Roman" w:cs="Times New Roman"/>
          <w:b/>
          <w:color w:val="000000"/>
          <w:sz w:val="24"/>
          <w:szCs w:val="24"/>
        </w:rPr>
        <w:t>Структурное тестирование ПО. Понятие потокового графа, пути, базового пути, ветви, цикломатической сложности.</w:t>
      </w:r>
      <w:bookmarkEnd w:id="100"/>
    </w:p>
    <w:p w14:paraId="2459EFCE" w14:textId="0C704D77" w:rsidR="007851B7" w:rsidRPr="00B8769E" w:rsidRDefault="008F52D0" w:rsidP="00DC0BEB">
      <w:pPr>
        <w:tabs>
          <w:tab w:val="left" w:pos="709"/>
          <w:tab w:val="right" w:leader="dot" w:pos="11482"/>
        </w:tabs>
        <w:ind w:left="142"/>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rPr>
        <w:t>Все методы тестирования ПО делятся на:</w:t>
      </w:r>
    </w:p>
    <w:p w14:paraId="29517CEA" w14:textId="62F3ACE0" w:rsidR="007851B7" w:rsidRPr="00B8769E" w:rsidRDefault="00B8769E" w:rsidP="00FE6139">
      <w:pPr>
        <w:pStyle w:val="af9"/>
        <w:numPr>
          <w:ilvl w:val="0"/>
          <w:numId w:val="45"/>
        </w:numPr>
        <w:tabs>
          <w:tab w:val="left" w:pos="709"/>
          <w:tab w:val="right" w:leader="dot" w:pos="11482"/>
        </w:tabs>
        <w:jc w:val="both"/>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lang w:val="ru-RU"/>
        </w:rPr>
        <w:t>М</w:t>
      </w:r>
      <w:r w:rsidR="008F52D0" w:rsidRPr="00B8769E">
        <w:rPr>
          <w:rFonts w:ascii="Times New Roman" w:eastAsia="Times New Roman" w:hAnsi="Times New Roman" w:cs="Times New Roman"/>
          <w:sz w:val="18"/>
          <w:szCs w:val="24"/>
        </w:rPr>
        <w:t>етоды структурного тестирования ПО;</w:t>
      </w:r>
    </w:p>
    <w:p w14:paraId="35DD743F" w14:textId="6B461DD4" w:rsidR="007851B7" w:rsidRPr="00B8769E" w:rsidRDefault="00B8769E" w:rsidP="00FE6139">
      <w:pPr>
        <w:pStyle w:val="af9"/>
        <w:numPr>
          <w:ilvl w:val="0"/>
          <w:numId w:val="45"/>
        </w:numPr>
        <w:tabs>
          <w:tab w:val="left" w:pos="709"/>
          <w:tab w:val="right" w:leader="dot" w:pos="11482"/>
        </w:tabs>
        <w:jc w:val="both"/>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lang w:val="ru-RU"/>
        </w:rPr>
        <w:t>М</w:t>
      </w:r>
      <w:r w:rsidR="008F52D0" w:rsidRPr="00B8769E">
        <w:rPr>
          <w:rFonts w:ascii="Times New Roman" w:eastAsia="Times New Roman" w:hAnsi="Times New Roman" w:cs="Times New Roman"/>
          <w:sz w:val="18"/>
          <w:szCs w:val="24"/>
        </w:rPr>
        <w:t>етоды функционального тестирования ПО.</w:t>
      </w:r>
    </w:p>
    <w:p w14:paraId="0BC1660A" w14:textId="2EBFF8DD" w:rsidR="007851B7" w:rsidRPr="00B8769E"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rPr>
        <w:t xml:space="preserve">Структурное тестирование используется на ранних этапах тестирования, то есть на уровне тестирования модулей (7-я работа процесса разработки, см. подразд. 4.1). Функциональное тестирование используется практически во всех работах процесса разработки, связанных с тестированием (работы 7, 8, 9, </w:t>
      </w:r>
      <w:del w:id="101" w:author="Вадим Стубеда" w:date="2020-03-19T00:46:00Z">
        <w:r w:rsidRPr="00B8769E" w:rsidDel="00BC5515">
          <w:rPr>
            <w:rFonts w:ascii="Times New Roman" w:eastAsia="Times New Roman" w:hAnsi="Times New Roman" w:cs="Times New Roman"/>
            <w:sz w:val="18"/>
            <w:szCs w:val="24"/>
          </w:rPr>
          <w:delText>11  процесса</w:delText>
        </w:r>
      </w:del>
      <w:ins w:id="102" w:author="Вадим Стубеда" w:date="2020-03-19T00:46:00Z">
        <w:r w:rsidR="00BC5515" w:rsidRPr="00B8769E">
          <w:rPr>
            <w:rFonts w:ascii="Times New Roman" w:eastAsia="Times New Roman" w:hAnsi="Times New Roman" w:cs="Times New Roman"/>
            <w:sz w:val="18"/>
            <w:szCs w:val="24"/>
          </w:rPr>
          <w:t>11 процесса</w:t>
        </w:r>
      </w:ins>
      <w:r w:rsidRPr="00B8769E">
        <w:rPr>
          <w:rFonts w:ascii="Times New Roman" w:eastAsia="Times New Roman" w:hAnsi="Times New Roman" w:cs="Times New Roman"/>
          <w:sz w:val="18"/>
          <w:szCs w:val="24"/>
        </w:rPr>
        <w:t xml:space="preserve"> разработки).</w:t>
      </w:r>
    </w:p>
    <w:p w14:paraId="1574363F" w14:textId="08A3ECD5" w:rsidR="007851B7" w:rsidRPr="00B8769E" w:rsidRDefault="008F52D0" w:rsidP="00DC0BEB">
      <w:pPr>
        <w:tabs>
          <w:tab w:val="left" w:pos="709"/>
          <w:tab w:val="right" w:leader="dot" w:pos="11482"/>
        </w:tabs>
        <w:ind w:left="142"/>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rPr>
        <w:t>Структурное тес</w:t>
      </w:r>
      <w:r w:rsidR="00B8769E" w:rsidRPr="00B8769E">
        <w:rPr>
          <w:rFonts w:ascii="Times New Roman" w:eastAsia="Times New Roman" w:hAnsi="Times New Roman" w:cs="Times New Roman"/>
          <w:sz w:val="18"/>
          <w:szCs w:val="24"/>
        </w:rPr>
        <w:t>тирование основано на понятиях</w:t>
      </w:r>
      <w:r w:rsidRPr="00B8769E">
        <w:rPr>
          <w:rFonts w:ascii="Times New Roman" w:eastAsia="Times New Roman" w:hAnsi="Times New Roman" w:cs="Times New Roman"/>
          <w:sz w:val="18"/>
          <w:szCs w:val="24"/>
        </w:rPr>
        <w:t>:</w:t>
      </w:r>
    </w:p>
    <w:p w14:paraId="2651D399" w14:textId="7C48AF68" w:rsidR="007851B7" w:rsidRPr="00B8769E" w:rsidRDefault="00B8769E" w:rsidP="00FE6139">
      <w:pPr>
        <w:pStyle w:val="af9"/>
        <w:numPr>
          <w:ilvl w:val="0"/>
          <w:numId w:val="46"/>
        </w:numPr>
        <w:tabs>
          <w:tab w:val="left" w:pos="709"/>
          <w:tab w:val="right" w:leader="dot" w:pos="11482"/>
        </w:tabs>
        <w:ind w:right="-160"/>
        <w:jc w:val="both"/>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lang w:val="ru-RU"/>
        </w:rPr>
        <w:t>П</w:t>
      </w:r>
      <w:r w:rsidR="008F52D0" w:rsidRPr="00B8769E">
        <w:rPr>
          <w:rFonts w:ascii="Times New Roman" w:eastAsia="Times New Roman" w:hAnsi="Times New Roman" w:cs="Times New Roman"/>
          <w:sz w:val="18"/>
          <w:szCs w:val="24"/>
        </w:rPr>
        <w:t>отокового графа;</w:t>
      </w:r>
    </w:p>
    <w:p w14:paraId="2C2F5DB7" w14:textId="02DA3328" w:rsidR="007851B7" w:rsidRPr="00B8769E" w:rsidRDefault="00B8769E" w:rsidP="00FE6139">
      <w:pPr>
        <w:pStyle w:val="af9"/>
        <w:numPr>
          <w:ilvl w:val="0"/>
          <w:numId w:val="46"/>
        </w:numPr>
        <w:tabs>
          <w:tab w:val="left" w:pos="709"/>
          <w:tab w:val="right" w:leader="dot" w:pos="11482"/>
        </w:tabs>
        <w:ind w:right="-160"/>
        <w:jc w:val="both"/>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lang w:val="ru-RU"/>
        </w:rPr>
        <w:t>П</w:t>
      </w:r>
      <w:r w:rsidR="008F52D0" w:rsidRPr="00B8769E">
        <w:rPr>
          <w:rFonts w:ascii="Times New Roman" w:eastAsia="Times New Roman" w:hAnsi="Times New Roman" w:cs="Times New Roman"/>
          <w:sz w:val="18"/>
          <w:szCs w:val="24"/>
        </w:rPr>
        <w:t>ути;</w:t>
      </w:r>
    </w:p>
    <w:p w14:paraId="302AF3BF" w14:textId="18767C54" w:rsidR="007851B7" w:rsidRPr="00B8769E" w:rsidRDefault="00B8769E" w:rsidP="00FE6139">
      <w:pPr>
        <w:pStyle w:val="af9"/>
        <w:numPr>
          <w:ilvl w:val="0"/>
          <w:numId w:val="46"/>
        </w:numPr>
        <w:tabs>
          <w:tab w:val="left" w:pos="709"/>
          <w:tab w:val="right" w:leader="dot" w:pos="11482"/>
        </w:tabs>
        <w:ind w:right="-160"/>
        <w:jc w:val="both"/>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lang w:val="ru-RU"/>
        </w:rPr>
        <w:t>Ц</w:t>
      </w:r>
      <w:r w:rsidR="008F52D0" w:rsidRPr="00B8769E">
        <w:rPr>
          <w:rFonts w:ascii="Times New Roman" w:eastAsia="Times New Roman" w:hAnsi="Times New Roman" w:cs="Times New Roman"/>
          <w:sz w:val="18"/>
          <w:szCs w:val="24"/>
        </w:rPr>
        <w:t>икломатической сложности ПО.</w:t>
      </w:r>
    </w:p>
    <w:p w14:paraId="7AD5BE0D" w14:textId="77777777" w:rsidR="007851B7" w:rsidRPr="00DC0BEB" w:rsidRDefault="007851B7" w:rsidP="00DC0BEB">
      <w:pPr>
        <w:tabs>
          <w:tab w:val="left" w:pos="709"/>
          <w:tab w:val="right" w:leader="dot" w:pos="11482"/>
        </w:tabs>
        <w:ind w:left="142"/>
        <w:rPr>
          <w:rFonts w:ascii="Times New Roman" w:hAnsi="Times New Roman" w:cs="Times New Roman"/>
          <w:sz w:val="24"/>
          <w:szCs w:val="24"/>
        </w:rPr>
      </w:pPr>
    </w:p>
    <w:p w14:paraId="74E8E67D" w14:textId="1559A549"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Потоковый граф</w:t>
      </w:r>
      <w:r w:rsidRPr="00DC0BEB">
        <w:rPr>
          <w:rFonts w:ascii="Times New Roman" w:eastAsia="Times New Roman" w:hAnsi="Times New Roman" w:cs="Times New Roman"/>
          <w:sz w:val="24"/>
          <w:szCs w:val="24"/>
        </w:rPr>
        <w:t xml:space="preserve"> </w:t>
      </w:r>
      <w:r w:rsidR="00B8769E">
        <w:rPr>
          <w:rFonts w:ascii="Times New Roman" w:eastAsia="Times New Roman" w:hAnsi="Times New Roman" w:cs="Times New Roman"/>
          <w:sz w:val="24"/>
          <w:szCs w:val="24"/>
          <w:lang w:val="ru-RU"/>
        </w:rPr>
        <w:t>-</w:t>
      </w:r>
      <w:r w:rsidR="00B8769E">
        <w:rPr>
          <w:rFonts w:ascii="Times New Roman" w:eastAsia="Times New Roman" w:hAnsi="Times New Roman" w:cs="Times New Roman"/>
          <w:sz w:val="24"/>
          <w:szCs w:val="24"/>
        </w:rPr>
        <w:t xml:space="preserve"> структурная</w:t>
      </w:r>
      <w:r w:rsidRPr="00DC0BEB">
        <w:rPr>
          <w:rFonts w:ascii="Times New Roman" w:eastAsia="Times New Roman" w:hAnsi="Times New Roman" w:cs="Times New Roman"/>
          <w:sz w:val="24"/>
          <w:szCs w:val="24"/>
        </w:rPr>
        <w:t xml:space="preserve"> модель, показывающую связь между отдельными его элементами.</w:t>
      </w:r>
    </w:p>
    <w:p w14:paraId="25DF4DA9"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 общем случае граф</w:t>
      </w:r>
    </w:p>
    <w:p w14:paraId="02B316CD"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G = (V, E)</w:t>
      </w:r>
    </w:p>
    <w:p w14:paraId="2B7E781D" w14:textId="77777777" w:rsidR="007851B7" w:rsidRPr="00DC0BEB" w:rsidRDefault="008F52D0" w:rsidP="00DC0BEB">
      <w:pPr>
        <w:tabs>
          <w:tab w:val="left" w:pos="709"/>
          <w:tab w:val="right" w:leader="dot" w:pos="11482"/>
        </w:tabs>
        <w:ind w:left="142"/>
        <w:rPr>
          <w:rFonts w:ascii="Times New Roman" w:eastAsia="Times New Roman" w:hAnsi="Times New Roman" w:cs="Times New Roman"/>
          <w:b/>
          <w:i/>
          <w:sz w:val="24"/>
          <w:szCs w:val="24"/>
        </w:rPr>
      </w:pPr>
      <w:r w:rsidRPr="00DC0BEB">
        <w:rPr>
          <w:rFonts w:ascii="Times New Roman" w:eastAsia="Times New Roman" w:hAnsi="Times New Roman" w:cs="Times New Roman"/>
          <w:sz w:val="24"/>
          <w:szCs w:val="24"/>
        </w:rPr>
        <w:t xml:space="preserve">состоит из множества вершин </w:t>
      </w:r>
      <w:r w:rsidRPr="00DC0BEB">
        <w:rPr>
          <w:rFonts w:ascii="Times New Roman" w:eastAsia="Times New Roman" w:hAnsi="Times New Roman" w:cs="Times New Roman"/>
          <w:b/>
          <w:i/>
          <w:sz w:val="24"/>
          <w:szCs w:val="24"/>
        </w:rPr>
        <w:t>V</w:t>
      </w:r>
      <w:r w:rsidRPr="00DC0BEB">
        <w:rPr>
          <w:rFonts w:ascii="Times New Roman" w:eastAsia="Times New Roman" w:hAnsi="Times New Roman" w:cs="Times New Roman"/>
          <w:sz w:val="24"/>
          <w:szCs w:val="24"/>
        </w:rPr>
        <w:t xml:space="preserve"> и множества дуг </w:t>
      </w:r>
      <w:r w:rsidRPr="00DC0BEB">
        <w:rPr>
          <w:rFonts w:ascii="Times New Roman" w:eastAsia="Times New Roman" w:hAnsi="Times New Roman" w:cs="Times New Roman"/>
          <w:b/>
          <w:i/>
          <w:sz w:val="24"/>
          <w:szCs w:val="24"/>
        </w:rPr>
        <w:t>E:</w:t>
      </w:r>
    </w:p>
    <w:p w14:paraId="05976802"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Дуги отображают потоки управления в программе (модуле), то есть передачи управления между операторами. Дугу можно представить в виде упорядоченной пары вершин</w:t>
      </w:r>
    </w:p>
    <w:p w14:paraId="1C7DD3F8"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57F9DF87" wp14:editId="28011A22">
            <wp:extent cx="973988" cy="413945"/>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973988" cy="413945"/>
                    </a:xfrm>
                    <a:prstGeom prst="rect">
                      <a:avLst/>
                    </a:prstGeom>
                    <a:ln/>
                  </pic:spPr>
                </pic:pic>
              </a:graphicData>
            </a:graphic>
          </wp:inline>
        </w:drawing>
      </w:r>
    </w:p>
    <w:p w14:paraId="22399043"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или записать в таком виде</w:t>
      </w:r>
      <w:r w:rsidRPr="00DC0BEB">
        <w:rPr>
          <w:rFonts w:ascii="Times New Roman" w:eastAsia="Times New Roman" w:hAnsi="Times New Roman" w:cs="Times New Roman"/>
          <w:noProof/>
          <w:sz w:val="24"/>
          <w:szCs w:val="24"/>
          <w:lang w:val="ru-RU"/>
        </w:rPr>
        <w:drawing>
          <wp:inline distT="114300" distB="114300" distL="114300" distR="114300" wp14:anchorId="4D5446E5" wp14:editId="3530900A">
            <wp:extent cx="1020488" cy="439197"/>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1020488" cy="439197"/>
                    </a:xfrm>
                    <a:prstGeom prst="rect">
                      <a:avLst/>
                    </a:prstGeom>
                    <a:ln/>
                  </pic:spPr>
                </pic:pic>
              </a:graphicData>
            </a:graphic>
          </wp:inline>
        </w:drawing>
      </w:r>
    </w:p>
    <w:p w14:paraId="1560128A" w14:textId="77777777" w:rsidR="007851B7" w:rsidRPr="00B8769E"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rPr>
        <w:t xml:space="preserve">Различают </w:t>
      </w:r>
      <w:r w:rsidRPr="00B8769E">
        <w:rPr>
          <w:rFonts w:ascii="Times New Roman" w:eastAsia="Times New Roman" w:hAnsi="Times New Roman" w:cs="Times New Roman"/>
          <w:b/>
          <w:i/>
          <w:sz w:val="18"/>
          <w:szCs w:val="24"/>
        </w:rPr>
        <w:t>операторные</w:t>
      </w:r>
      <w:r w:rsidRPr="00B8769E">
        <w:rPr>
          <w:rFonts w:ascii="Times New Roman" w:eastAsia="Times New Roman" w:hAnsi="Times New Roman" w:cs="Times New Roman"/>
          <w:sz w:val="18"/>
          <w:szCs w:val="24"/>
        </w:rPr>
        <w:t xml:space="preserve"> и </w:t>
      </w:r>
      <w:r w:rsidRPr="00B8769E">
        <w:rPr>
          <w:rFonts w:ascii="Times New Roman" w:eastAsia="Times New Roman" w:hAnsi="Times New Roman" w:cs="Times New Roman"/>
          <w:b/>
          <w:i/>
          <w:sz w:val="18"/>
          <w:szCs w:val="24"/>
        </w:rPr>
        <w:t>предикатные вершины</w:t>
      </w:r>
      <w:r w:rsidRPr="00B8769E">
        <w:rPr>
          <w:rFonts w:ascii="Times New Roman" w:eastAsia="Times New Roman" w:hAnsi="Times New Roman" w:cs="Times New Roman"/>
          <w:sz w:val="18"/>
          <w:szCs w:val="24"/>
        </w:rPr>
        <w:t>. Из операторной вершины выходит только одна дуга, из предикатной – две.</w:t>
      </w:r>
    </w:p>
    <w:p w14:paraId="21B3F474" w14:textId="77777777" w:rsidR="007851B7" w:rsidRPr="00B8769E" w:rsidRDefault="008F52D0" w:rsidP="00B8769E">
      <w:pPr>
        <w:tabs>
          <w:tab w:val="left" w:pos="709"/>
          <w:tab w:val="right" w:leader="dot" w:pos="11482"/>
        </w:tabs>
        <w:ind w:left="142"/>
        <w:jc w:val="both"/>
        <w:rPr>
          <w:rFonts w:ascii="Times New Roman" w:eastAsia="Times New Roman" w:hAnsi="Times New Roman" w:cs="Times New Roman"/>
          <w:sz w:val="16"/>
          <w:szCs w:val="24"/>
        </w:rPr>
      </w:pPr>
      <w:r w:rsidRPr="00B8769E">
        <w:rPr>
          <w:rFonts w:ascii="Times New Roman" w:eastAsia="Times New Roman" w:hAnsi="Times New Roman" w:cs="Times New Roman"/>
          <w:sz w:val="16"/>
          <w:szCs w:val="24"/>
        </w:rPr>
        <w:t>Предикатные вершины соответствуют простым условиям (аналог – условный оператор (оператор ветвления) или оператор цикла в языках программирования). Операторной вершине соответствует или линейный участок программы или один оператор с одним входом и одним выходом.</w:t>
      </w:r>
    </w:p>
    <w:p w14:paraId="7D3AC7E9" w14:textId="77777777" w:rsidR="00B8769E" w:rsidRDefault="008F52D0" w:rsidP="00B8769E">
      <w:pPr>
        <w:tabs>
          <w:tab w:val="left" w:pos="709"/>
          <w:tab w:val="right" w:leader="dot" w:pos="11482"/>
        </w:tabs>
        <w:spacing w:line="240" w:lineRule="auto"/>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Если представлять некоторую программу (модуль) в виде потокового графа, то </w:t>
      </w:r>
    </w:p>
    <w:p w14:paraId="1583AD94" w14:textId="5E9C1BFC" w:rsidR="007851B7" w:rsidRPr="00DC0BEB" w:rsidRDefault="00B8769E"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lang w:val="ru-RU"/>
        </w:rPr>
        <w:t>П</w:t>
      </w:r>
      <w:r>
        <w:rPr>
          <w:rFonts w:ascii="Times New Roman" w:eastAsia="Times New Roman" w:hAnsi="Times New Roman" w:cs="Times New Roman"/>
          <w:b/>
          <w:i/>
          <w:sz w:val="24"/>
          <w:szCs w:val="24"/>
        </w:rPr>
        <w:t xml:space="preserve">уть </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sz w:val="24"/>
          <w:szCs w:val="24"/>
        </w:rPr>
        <w:t xml:space="preserve">последовательность вершин </w:t>
      </w:r>
      <w:r w:rsidR="008F52D0" w:rsidRPr="00DC0BEB">
        <w:rPr>
          <w:rFonts w:ascii="Times New Roman" w:eastAsia="Times New Roman" w:hAnsi="Times New Roman" w:cs="Times New Roman"/>
          <w:noProof/>
          <w:sz w:val="24"/>
          <w:szCs w:val="24"/>
          <w:lang w:val="ru-RU"/>
        </w:rPr>
        <w:drawing>
          <wp:inline distT="114300" distB="114300" distL="114300" distR="114300" wp14:anchorId="2312A919" wp14:editId="1DEDF947">
            <wp:extent cx="1028700" cy="20955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2"/>
                    <a:srcRect/>
                    <a:stretch>
                      <a:fillRect/>
                    </a:stretch>
                  </pic:blipFill>
                  <pic:spPr>
                    <a:xfrm>
                      <a:off x="0" y="0"/>
                      <a:ext cx="1028700" cy="209550"/>
                    </a:xfrm>
                    <a:prstGeom prst="rect">
                      <a:avLst/>
                    </a:prstGeom>
                    <a:ln/>
                  </pic:spPr>
                </pic:pic>
              </a:graphicData>
            </a:graphic>
          </wp:inline>
        </w:drawing>
      </w:r>
      <w:r w:rsidR="008F52D0" w:rsidRPr="00DC0BEB">
        <w:rPr>
          <w:rFonts w:ascii="Times New Roman" w:eastAsia="Times New Roman" w:hAnsi="Times New Roman" w:cs="Times New Roman"/>
          <w:sz w:val="24"/>
          <w:szCs w:val="24"/>
        </w:rPr>
        <w:t xml:space="preserve">для которой существуют дуги </w:t>
      </w:r>
      <w:r w:rsidR="008F52D0" w:rsidRPr="00DC0BEB">
        <w:rPr>
          <w:rFonts w:ascii="Times New Roman" w:eastAsia="Times New Roman" w:hAnsi="Times New Roman" w:cs="Times New Roman"/>
          <w:b/>
          <w:i/>
          <w:sz w:val="24"/>
          <w:szCs w:val="24"/>
        </w:rPr>
        <w:t>V</w:t>
      </w:r>
      <w:r w:rsidR="008F52D0" w:rsidRPr="00DC0BEB">
        <w:rPr>
          <w:rFonts w:ascii="Times New Roman" w:eastAsia="Times New Roman" w:hAnsi="Times New Roman" w:cs="Times New Roman"/>
          <w:b/>
          <w:i/>
          <w:sz w:val="24"/>
          <w:szCs w:val="24"/>
          <w:vertAlign w:val="subscript"/>
        </w:rPr>
        <w:t>1</w:t>
      </w:r>
      <w:r w:rsidR="008F52D0" w:rsidRPr="00DC0BEB">
        <w:rPr>
          <w:rFonts w:ascii="Times New Roman" w:eastAsia="Cardo" w:hAnsi="Times New Roman" w:cs="Times New Roman"/>
          <w:b/>
          <w:i/>
          <w:sz w:val="24"/>
          <w:szCs w:val="24"/>
        </w:rPr>
        <w:t xml:space="preserve"> →V</w:t>
      </w:r>
      <w:r w:rsidR="008F52D0" w:rsidRPr="00DC0BEB">
        <w:rPr>
          <w:rFonts w:ascii="Times New Roman" w:eastAsia="Times New Roman" w:hAnsi="Times New Roman" w:cs="Times New Roman"/>
          <w:b/>
          <w:i/>
          <w:sz w:val="24"/>
          <w:szCs w:val="24"/>
          <w:vertAlign w:val="subscript"/>
        </w:rPr>
        <w:t xml:space="preserve">k </w:t>
      </w:r>
      <w:r w:rsidR="008F52D0" w:rsidRPr="00DC0BEB">
        <w:rPr>
          <w:rFonts w:ascii="Times New Roman" w:eastAsia="Times New Roman" w:hAnsi="Times New Roman" w:cs="Times New Roman"/>
          <w:b/>
          <w:i/>
          <w:sz w:val="24"/>
          <w:szCs w:val="24"/>
        </w:rPr>
        <w:t>, V</w:t>
      </w:r>
      <w:r w:rsidR="008F52D0" w:rsidRPr="00DC0BEB">
        <w:rPr>
          <w:rFonts w:ascii="Times New Roman" w:eastAsia="Times New Roman" w:hAnsi="Times New Roman" w:cs="Times New Roman"/>
          <w:b/>
          <w:i/>
          <w:sz w:val="24"/>
          <w:szCs w:val="24"/>
          <w:vertAlign w:val="subscript"/>
        </w:rPr>
        <w:t>k</w:t>
      </w:r>
      <w:r w:rsidR="008F52D0" w:rsidRPr="00DC0BEB">
        <w:rPr>
          <w:rFonts w:ascii="Times New Roman" w:eastAsia="Cardo" w:hAnsi="Times New Roman" w:cs="Times New Roman"/>
          <w:b/>
          <w:i/>
          <w:sz w:val="24"/>
          <w:szCs w:val="24"/>
        </w:rPr>
        <w:t xml:space="preserve"> → V</w:t>
      </w:r>
      <w:r w:rsidR="008F52D0" w:rsidRPr="00DC0BEB">
        <w:rPr>
          <w:rFonts w:ascii="Times New Roman" w:eastAsia="Times New Roman" w:hAnsi="Times New Roman" w:cs="Times New Roman"/>
          <w:b/>
          <w:i/>
          <w:sz w:val="24"/>
          <w:szCs w:val="24"/>
          <w:vertAlign w:val="subscript"/>
        </w:rPr>
        <w:t xml:space="preserve">l </w:t>
      </w:r>
      <w:r w:rsidR="008F52D0" w:rsidRPr="00DC0BEB">
        <w:rPr>
          <w:rFonts w:ascii="Times New Roman" w:eastAsia="Times New Roman" w:hAnsi="Times New Roman" w:cs="Times New Roman"/>
          <w:b/>
          <w:i/>
          <w:sz w:val="24"/>
          <w:szCs w:val="24"/>
        </w:rPr>
        <w:t>, …, V</w:t>
      </w:r>
      <w:r w:rsidR="008F52D0" w:rsidRPr="00DC0BEB">
        <w:rPr>
          <w:rFonts w:ascii="Times New Roman" w:eastAsia="Times New Roman" w:hAnsi="Times New Roman" w:cs="Times New Roman"/>
          <w:b/>
          <w:i/>
          <w:sz w:val="24"/>
          <w:szCs w:val="24"/>
          <w:vertAlign w:val="subscript"/>
        </w:rPr>
        <w:t>i</w:t>
      </w:r>
      <w:r w:rsidR="008F52D0" w:rsidRPr="00DC0BEB">
        <w:rPr>
          <w:rFonts w:ascii="Times New Roman" w:eastAsia="Cardo" w:hAnsi="Times New Roman" w:cs="Times New Roman"/>
          <w:b/>
          <w:i/>
          <w:sz w:val="24"/>
          <w:szCs w:val="24"/>
        </w:rPr>
        <w:t xml:space="preserve"> → V</w:t>
      </w:r>
      <w:r w:rsidR="008F52D0" w:rsidRPr="00DC0BEB">
        <w:rPr>
          <w:rFonts w:ascii="Times New Roman" w:eastAsia="Times New Roman" w:hAnsi="Times New Roman" w:cs="Times New Roman"/>
          <w:b/>
          <w:i/>
          <w:sz w:val="24"/>
          <w:szCs w:val="24"/>
          <w:vertAlign w:val="subscript"/>
        </w:rPr>
        <w:t xml:space="preserve">j </w:t>
      </w:r>
      <w:r w:rsidR="008F52D0" w:rsidRPr="00DC0BEB">
        <w:rPr>
          <w:rFonts w:ascii="Times New Roman" w:eastAsia="Times New Roman" w:hAnsi="Times New Roman" w:cs="Times New Roman"/>
          <w:b/>
          <w:i/>
          <w:sz w:val="24"/>
          <w:szCs w:val="24"/>
        </w:rPr>
        <w:t>, …, V</w:t>
      </w:r>
      <w:r w:rsidR="008F52D0" w:rsidRPr="00DC0BEB">
        <w:rPr>
          <w:rFonts w:ascii="Times New Roman" w:eastAsia="Times New Roman" w:hAnsi="Times New Roman" w:cs="Times New Roman"/>
          <w:b/>
          <w:i/>
          <w:sz w:val="24"/>
          <w:szCs w:val="24"/>
          <w:vertAlign w:val="subscript"/>
        </w:rPr>
        <w:t>m</w:t>
      </w:r>
      <w:r w:rsidR="008F52D0" w:rsidRPr="00DC0BEB">
        <w:rPr>
          <w:rFonts w:ascii="Times New Roman" w:eastAsia="Cardo" w:hAnsi="Times New Roman" w:cs="Times New Roman"/>
          <w:b/>
          <w:i/>
          <w:sz w:val="24"/>
          <w:szCs w:val="24"/>
        </w:rPr>
        <w:t xml:space="preserve"> → V</w:t>
      </w:r>
      <w:r w:rsidR="008F52D0" w:rsidRPr="00DC0BEB">
        <w:rPr>
          <w:rFonts w:ascii="Times New Roman" w:eastAsia="Times New Roman" w:hAnsi="Times New Roman" w:cs="Times New Roman"/>
          <w:b/>
          <w:i/>
          <w:sz w:val="24"/>
          <w:szCs w:val="24"/>
          <w:vertAlign w:val="subscript"/>
        </w:rPr>
        <w:t>n</w:t>
      </w:r>
      <w:r w:rsidR="008F52D0" w:rsidRPr="00DC0BEB">
        <w:rPr>
          <w:rFonts w:ascii="Times New Roman" w:eastAsia="Times New Roman" w:hAnsi="Times New Roman" w:cs="Times New Roman"/>
          <w:sz w:val="24"/>
          <w:szCs w:val="24"/>
        </w:rPr>
        <w:t xml:space="preserve"> .  Путь начинается в вершине </w:t>
      </w:r>
      <w:r w:rsidR="008F52D0" w:rsidRPr="00DC0BEB">
        <w:rPr>
          <w:rFonts w:ascii="Times New Roman" w:eastAsia="Times New Roman" w:hAnsi="Times New Roman" w:cs="Times New Roman"/>
          <w:b/>
          <w:i/>
          <w:sz w:val="24"/>
          <w:szCs w:val="24"/>
        </w:rPr>
        <w:t>V</w:t>
      </w:r>
      <w:r w:rsidR="008F52D0" w:rsidRPr="00DC0BEB">
        <w:rPr>
          <w:rFonts w:ascii="Times New Roman" w:eastAsia="Times New Roman" w:hAnsi="Times New Roman" w:cs="Times New Roman"/>
          <w:b/>
          <w:i/>
          <w:sz w:val="24"/>
          <w:szCs w:val="24"/>
          <w:vertAlign w:val="subscript"/>
        </w:rPr>
        <w:t>1</w:t>
      </w:r>
      <w:r w:rsidR="008F52D0" w:rsidRPr="00DC0BEB">
        <w:rPr>
          <w:rFonts w:ascii="Times New Roman" w:eastAsia="Times New Roman" w:hAnsi="Times New Roman" w:cs="Times New Roman"/>
          <w:sz w:val="24"/>
          <w:szCs w:val="24"/>
        </w:rPr>
        <w:t xml:space="preserve">, проходит через вершины </w:t>
      </w:r>
      <w:del w:id="103" w:author="Вадим Стубеда" w:date="2020-03-19T00:47:00Z">
        <w:r w:rsidR="008F52D0" w:rsidRPr="00DC0BEB" w:rsidDel="00BC5515">
          <w:rPr>
            <w:rFonts w:ascii="Times New Roman" w:eastAsia="Times New Roman" w:hAnsi="Times New Roman" w:cs="Times New Roman"/>
            <w:b/>
            <w:i/>
            <w:sz w:val="24"/>
            <w:szCs w:val="24"/>
          </w:rPr>
          <w:delText>V</w:delText>
        </w:r>
        <w:r w:rsidR="008F52D0" w:rsidRPr="00DC0BEB" w:rsidDel="00BC5515">
          <w:rPr>
            <w:rFonts w:ascii="Times New Roman" w:eastAsia="Times New Roman" w:hAnsi="Times New Roman" w:cs="Times New Roman"/>
            <w:b/>
            <w:i/>
            <w:sz w:val="24"/>
            <w:szCs w:val="24"/>
            <w:vertAlign w:val="subscript"/>
          </w:rPr>
          <w:delText xml:space="preserve">k </w:delText>
        </w:r>
        <w:r w:rsidR="008F52D0" w:rsidRPr="00DC0BEB" w:rsidDel="00BC5515">
          <w:rPr>
            <w:rFonts w:ascii="Times New Roman" w:eastAsia="Times New Roman" w:hAnsi="Times New Roman" w:cs="Times New Roman"/>
            <w:sz w:val="24"/>
            <w:szCs w:val="24"/>
          </w:rPr>
          <w:delText>,</w:delText>
        </w:r>
      </w:del>
      <w:ins w:id="104" w:author="Вадим Стубеда" w:date="2020-03-19T00:47:00Z">
        <w:r w:rsidR="00BC5515" w:rsidRPr="00DC0BEB">
          <w:rPr>
            <w:rFonts w:ascii="Times New Roman" w:eastAsia="Times New Roman" w:hAnsi="Times New Roman" w:cs="Times New Roman"/>
            <w:b/>
            <w:i/>
            <w:sz w:val="24"/>
            <w:szCs w:val="24"/>
          </w:rPr>
          <w:t>V</w:t>
        </w:r>
        <w:r w:rsidR="00BC5515" w:rsidRPr="00DC0BEB">
          <w:rPr>
            <w:rFonts w:ascii="Times New Roman" w:eastAsia="Times New Roman" w:hAnsi="Times New Roman" w:cs="Times New Roman"/>
            <w:b/>
            <w:i/>
            <w:sz w:val="24"/>
            <w:szCs w:val="24"/>
            <w:vertAlign w:val="subscript"/>
          </w:rPr>
          <w:t>k,</w:t>
        </w:r>
      </w:ins>
      <w:r w:rsidR="008F52D0" w:rsidRPr="00DC0BEB">
        <w:rPr>
          <w:rFonts w:ascii="Times New Roman" w:eastAsia="Times New Roman" w:hAnsi="Times New Roman" w:cs="Times New Roman"/>
          <w:b/>
          <w:i/>
          <w:sz w:val="24"/>
          <w:szCs w:val="24"/>
        </w:rPr>
        <w:t xml:space="preserve"> V</w:t>
      </w:r>
      <w:r w:rsidR="008F52D0" w:rsidRPr="00DC0BEB">
        <w:rPr>
          <w:rFonts w:ascii="Times New Roman" w:eastAsia="Times New Roman" w:hAnsi="Times New Roman" w:cs="Times New Roman"/>
          <w:b/>
          <w:i/>
          <w:sz w:val="24"/>
          <w:szCs w:val="24"/>
          <w:vertAlign w:val="subscript"/>
        </w:rPr>
        <w:t xml:space="preserve">l </w:t>
      </w:r>
      <w:r w:rsidR="008F52D0" w:rsidRPr="00DC0BEB">
        <w:rPr>
          <w:rFonts w:ascii="Times New Roman" w:eastAsia="Times New Roman" w:hAnsi="Times New Roman" w:cs="Times New Roman"/>
          <w:sz w:val="24"/>
          <w:szCs w:val="24"/>
        </w:rPr>
        <w:t>,</w:t>
      </w:r>
      <w:r w:rsidR="008F52D0" w:rsidRPr="00DC0BEB">
        <w:rPr>
          <w:rFonts w:ascii="Times New Roman" w:eastAsia="Times New Roman" w:hAnsi="Times New Roman" w:cs="Times New Roman"/>
          <w:b/>
          <w:sz w:val="24"/>
          <w:szCs w:val="24"/>
        </w:rPr>
        <w:t xml:space="preserve">…,  </w:t>
      </w:r>
      <w:r w:rsidR="008F52D0" w:rsidRPr="00DC0BEB">
        <w:rPr>
          <w:rFonts w:ascii="Times New Roman" w:eastAsia="Times New Roman" w:hAnsi="Times New Roman" w:cs="Times New Roman"/>
          <w:b/>
          <w:i/>
          <w:sz w:val="24"/>
          <w:szCs w:val="24"/>
        </w:rPr>
        <w:t>V</w:t>
      </w:r>
      <w:r w:rsidR="008F52D0" w:rsidRPr="00DC0BEB">
        <w:rPr>
          <w:rFonts w:ascii="Times New Roman" w:eastAsia="Times New Roman" w:hAnsi="Times New Roman" w:cs="Times New Roman"/>
          <w:b/>
          <w:i/>
          <w:sz w:val="24"/>
          <w:szCs w:val="24"/>
          <w:vertAlign w:val="subscript"/>
        </w:rPr>
        <w:t xml:space="preserve">i </w:t>
      </w:r>
      <w:r w:rsidR="008F52D0" w:rsidRPr="00DC0BEB">
        <w:rPr>
          <w:rFonts w:ascii="Times New Roman" w:eastAsia="Times New Roman" w:hAnsi="Times New Roman" w:cs="Times New Roman"/>
          <w:b/>
          <w:i/>
          <w:sz w:val="24"/>
          <w:szCs w:val="24"/>
        </w:rPr>
        <w:t>, V</w:t>
      </w:r>
      <w:r w:rsidR="008F52D0" w:rsidRPr="00DC0BEB">
        <w:rPr>
          <w:rFonts w:ascii="Times New Roman" w:eastAsia="Times New Roman" w:hAnsi="Times New Roman" w:cs="Times New Roman"/>
          <w:b/>
          <w:i/>
          <w:sz w:val="24"/>
          <w:szCs w:val="24"/>
          <w:vertAlign w:val="subscript"/>
        </w:rPr>
        <w:t xml:space="preserve">j </w:t>
      </w:r>
      <w:r w:rsidR="008F52D0" w:rsidRPr="00DC0BEB">
        <w:rPr>
          <w:rFonts w:ascii="Times New Roman" w:eastAsia="Times New Roman" w:hAnsi="Times New Roman" w:cs="Times New Roman"/>
          <w:b/>
          <w:i/>
          <w:sz w:val="24"/>
          <w:szCs w:val="24"/>
        </w:rPr>
        <w:t>, …, V</w:t>
      </w:r>
      <w:r w:rsidR="008F52D0" w:rsidRPr="00DC0BEB">
        <w:rPr>
          <w:rFonts w:ascii="Times New Roman" w:eastAsia="Times New Roman" w:hAnsi="Times New Roman" w:cs="Times New Roman"/>
          <w:b/>
          <w:i/>
          <w:sz w:val="24"/>
          <w:szCs w:val="24"/>
          <w:vertAlign w:val="subscript"/>
        </w:rPr>
        <w:t>m</w:t>
      </w:r>
      <w:r w:rsidR="008F52D0" w:rsidRPr="00DC0BEB">
        <w:rPr>
          <w:rFonts w:ascii="Times New Roman" w:eastAsia="Times New Roman" w:hAnsi="Times New Roman" w:cs="Times New Roman"/>
          <w:b/>
          <w:sz w:val="24"/>
          <w:szCs w:val="24"/>
        </w:rPr>
        <w:t xml:space="preserve"> </w:t>
      </w:r>
      <w:r w:rsidR="008F52D0" w:rsidRPr="00DC0BEB">
        <w:rPr>
          <w:rFonts w:ascii="Times New Roman" w:eastAsia="Times New Roman" w:hAnsi="Times New Roman" w:cs="Times New Roman"/>
          <w:sz w:val="24"/>
          <w:szCs w:val="24"/>
        </w:rPr>
        <w:t>и</w:t>
      </w:r>
      <w:r w:rsidR="008F52D0" w:rsidRPr="00DC0BEB">
        <w:rPr>
          <w:rFonts w:ascii="Times New Roman" w:eastAsia="Times New Roman" w:hAnsi="Times New Roman" w:cs="Times New Roman"/>
          <w:b/>
          <w:sz w:val="24"/>
          <w:szCs w:val="24"/>
        </w:rPr>
        <w:t xml:space="preserve"> </w:t>
      </w:r>
      <w:r w:rsidR="008F52D0" w:rsidRPr="00DC0BEB">
        <w:rPr>
          <w:rFonts w:ascii="Times New Roman" w:eastAsia="Times New Roman" w:hAnsi="Times New Roman" w:cs="Times New Roman"/>
          <w:sz w:val="24"/>
          <w:szCs w:val="24"/>
        </w:rPr>
        <w:t xml:space="preserve">заканчивается вершиной </w:t>
      </w:r>
      <w:r w:rsidR="008F52D0" w:rsidRPr="00DC0BEB">
        <w:rPr>
          <w:rFonts w:ascii="Times New Roman" w:eastAsia="Times New Roman" w:hAnsi="Times New Roman" w:cs="Times New Roman"/>
          <w:b/>
          <w:i/>
          <w:sz w:val="24"/>
          <w:szCs w:val="24"/>
        </w:rPr>
        <w:t>V</w:t>
      </w:r>
      <w:r w:rsidR="008F52D0" w:rsidRPr="00DC0BEB">
        <w:rPr>
          <w:rFonts w:ascii="Times New Roman" w:eastAsia="Times New Roman" w:hAnsi="Times New Roman" w:cs="Times New Roman"/>
          <w:b/>
          <w:i/>
          <w:sz w:val="24"/>
          <w:szCs w:val="24"/>
          <w:vertAlign w:val="subscript"/>
        </w:rPr>
        <w:t xml:space="preserve">n </w:t>
      </w:r>
      <w:r w:rsidR="008F52D0" w:rsidRPr="00DC0BEB">
        <w:rPr>
          <w:rFonts w:ascii="Times New Roman" w:eastAsia="Times New Roman" w:hAnsi="Times New Roman" w:cs="Times New Roman"/>
          <w:sz w:val="24"/>
          <w:szCs w:val="24"/>
        </w:rPr>
        <w:t xml:space="preserve">. </w:t>
      </w:r>
      <w:r w:rsidR="008F52D0" w:rsidRPr="00DC0BEB">
        <w:rPr>
          <w:rFonts w:ascii="Times New Roman" w:eastAsia="Times New Roman" w:hAnsi="Times New Roman" w:cs="Times New Roman"/>
          <w:b/>
          <w:i/>
          <w:sz w:val="24"/>
          <w:szCs w:val="24"/>
        </w:rPr>
        <w:t>V</w:t>
      </w:r>
      <w:r w:rsidR="008F52D0" w:rsidRPr="00DC0BEB">
        <w:rPr>
          <w:rFonts w:ascii="Times New Roman" w:eastAsia="Times New Roman" w:hAnsi="Times New Roman" w:cs="Times New Roman"/>
          <w:b/>
          <w:i/>
          <w:sz w:val="24"/>
          <w:szCs w:val="24"/>
          <w:vertAlign w:val="subscript"/>
        </w:rPr>
        <w:t>1</w:t>
      </w:r>
      <w:r w:rsidR="008F52D0" w:rsidRPr="00DC0BEB">
        <w:rPr>
          <w:rFonts w:ascii="Times New Roman" w:eastAsia="Times New Roman" w:hAnsi="Times New Roman" w:cs="Times New Roman"/>
          <w:sz w:val="24"/>
          <w:szCs w:val="24"/>
        </w:rPr>
        <w:t xml:space="preserve"> соответствует первому выполняемому оператору программы (модуля) и называется начальной в</w:t>
      </w:r>
      <w:r>
        <w:rPr>
          <w:rFonts w:ascii="Times New Roman" w:eastAsia="Times New Roman" w:hAnsi="Times New Roman" w:cs="Times New Roman"/>
          <w:sz w:val="24"/>
          <w:szCs w:val="24"/>
        </w:rPr>
        <w:t xml:space="preserve">ершиной графа. </w:t>
      </w:r>
      <w:r w:rsidR="008F52D0" w:rsidRPr="00DC0BEB">
        <w:rPr>
          <w:rFonts w:ascii="Times New Roman" w:eastAsia="Times New Roman" w:hAnsi="Times New Roman" w:cs="Times New Roman"/>
          <w:b/>
          <w:i/>
          <w:sz w:val="24"/>
          <w:szCs w:val="24"/>
        </w:rPr>
        <w:t>V</w:t>
      </w:r>
      <w:r w:rsidR="008F52D0" w:rsidRPr="00DC0BEB">
        <w:rPr>
          <w:rFonts w:ascii="Times New Roman" w:eastAsia="Times New Roman" w:hAnsi="Times New Roman" w:cs="Times New Roman"/>
          <w:b/>
          <w:i/>
          <w:sz w:val="24"/>
          <w:szCs w:val="24"/>
          <w:vertAlign w:val="subscript"/>
        </w:rPr>
        <w:t>n</w:t>
      </w:r>
      <w:r w:rsidR="008F52D0" w:rsidRPr="00DC0BEB">
        <w:rPr>
          <w:rFonts w:ascii="Times New Roman" w:eastAsia="Times New Roman" w:hAnsi="Times New Roman" w:cs="Times New Roman"/>
          <w:sz w:val="24"/>
          <w:szCs w:val="24"/>
        </w:rPr>
        <w:t xml:space="preserve"> соответствует последнему выполненному оператору программы (модуля) и называется конечной вершиной графа.</w:t>
      </w:r>
    </w:p>
    <w:p w14:paraId="77A6B298" w14:textId="06D21973"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 нашем примере возможны пути, соответствующие следующим последовательностям дуг:</w:t>
      </w:r>
    </w:p>
    <w:p w14:paraId="511E7B63"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4D80E06D" wp14:editId="1EBEC755">
            <wp:extent cx="2964358" cy="3921288"/>
            <wp:effectExtent l="0" t="0" r="7620" b="3175"/>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2967932" cy="3926016"/>
                    </a:xfrm>
                    <a:prstGeom prst="rect">
                      <a:avLst/>
                    </a:prstGeom>
                    <a:ln/>
                  </pic:spPr>
                </pic:pic>
              </a:graphicData>
            </a:graphic>
          </wp:inline>
        </w:drawing>
      </w:r>
    </w:p>
    <w:p w14:paraId="19705CB5" w14:textId="77777777" w:rsidR="007851B7" w:rsidRPr="00DC0BEB" w:rsidRDefault="007851B7" w:rsidP="00DC0BEB">
      <w:pPr>
        <w:tabs>
          <w:tab w:val="left" w:pos="709"/>
          <w:tab w:val="right" w:leader="dot" w:pos="11482"/>
        </w:tabs>
        <w:ind w:left="142" w:right="-160"/>
        <w:jc w:val="center"/>
        <w:rPr>
          <w:rFonts w:ascii="Times New Roman" w:eastAsia="Times New Roman" w:hAnsi="Times New Roman" w:cs="Times New Roman"/>
          <w:sz w:val="24"/>
          <w:szCs w:val="24"/>
        </w:rPr>
      </w:pPr>
    </w:p>
    <w:p w14:paraId="06A15A22" w14:textId="02133E79" w:rsidR="007851B7" w:rsidRPr="00B8769E" w:rsidRDefault="00B8769E" w:rsidP="00DC0BEB">
      <w:pPr>
        <w:tabs>
          <w:tab w:val="left" w:pos="709"/>
          <w:tab w:val="right" w:leader="dot" w:pos="11482"/>
        </w:tabs>
        <w:ind w:left="142" w:right="-160"/>
        <w:jc w:val="both"/>
        <w:rPr>
          <w:rFonts w:ascii="Times New Roman" w:eastAsia="Times New Roman" w:hAnsi="Times New Roman" w:cs="Times New Roman"/>
          <w:sz w:val="16"/>
          <w:szCs w:val="24"/>
        </w:rPr>
      </w:pPr>
      <w:r>
        <w:rPr>
          <w:rFonts w:ascii="Times New Roman" w:eastAsia="Times New Roman" w:hAnsi="Times New Roman" w:cs="Times New Roman"/>
          <w:b/>
          <w:i/>
          <w:sz w:val="24"/>
          <w:szCs w:val="24"/>
          <w:lang w:val="ru-RU"/>
        </w:rPr>
        <w:t>В</w:t>
      </w:r>
      <w:r>
        <w:rPr>
          <w:rFonts w:ascii="Times New Roman" w:eastAsia="Times New Roman" w:hAnsi="Times New Roman" w:cs="Times New Roman"/>
          <w:b/>
          <w:i/>
          <w:sz w:val="24"/>
          <w:szCs w:val="24"/>
        </w:rPr>
        <w:t xml:space="preserve">етвь </w:t>
      </w:r>
      <w:r w:rsidR="008F52D0" w:rsidRPr="00DC0BEB">
        <w:rPr>
          <w:rFonts w:ascii="Times New Roman" w:eastAsia="Times New Roman" w:hAnsi="Times New Roman" w:cs="Times New Roman"/>
          <w:sz w:val="24"/>
          <w:szCs w:val="24"/>
        </w:rPr>
        <w:t xml:space="preserve">графа </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sz w:val="24"/>
          <w:szCs w:val="24"/>
        </w:rPr>
        <w:t>часть пути, начинающаяся от начальной или предикатной вершины графа и заканчивающаяся предикатной или конечной вершиной графа.</w:t>
      </w:r>
    </w:p>
    <w:p w14:paraId="770B7DAD" w14:textId="77777777" w:rsidR="007851B7" w:rsidRPr="00B8769E" w:rsidRDefault="008F52D0" w:rsidP="00DC0BEB">
      <w:pPr>
        <w:tabs>
          <w:tab w:val="left" w:pos="709"/>
          <w:tab w:val="right" w:leader="dot" w:pos="11482"/>
        </w:tabs>
        <w:ind w:left="142" w:right="-160"/>
        <w:jc w:val="both"/>
        <w:rPr>
          <w:rFonts w:ascii="Times New Roman" w:eastAsia="Times New Roman" w:hAnsi="Times New Roman" w:cs="Times New Roman"/>
          <w:sz w:val="16"/>
          <w:szCs w:val="24"/>
        </w:rPr>
      </w:pPr>
      <w:r w:rsidRPr="00B8769E">
        <w:rPr>
          <w:rFonts w:ascii="Times New Roman" w:eastAsia="Times New Roman" w:hAnsi="Times New Roman" w:cs="Times New Roman"/>
          <w:sz w:val="16"/>
          <w:szCs w:val="24"/>
        </w:rPr>
        <w:t>Для графа, приведенного на рис. 8.5, можно выделить следующие ветви:</w:t>
      </w:r>
    </w:p>
    <w:p w14:paraId="0EE13FF3" w14:textId="77777777" w:rsidR="007851B7" w:rsidRPr="00B8769E" w:rsidRDefault="008F52D0" w:rsidP="00DC0BEB">
      <w:pPr>
        <w:tabs>
          <w:tab w:val="left" w:pos="709"/>
          <w:tab w:val="right" w:leader="dot" w:pos="11482"/>
        </w:tabs>
        <w:ind w:left="142" w:right="-160"/>
        <w:jc w:val="center"/>
        <w:rPr>
          <w:rFonts w:ascii="Times New Roman" w:eastAsia="Times New Roman" w:hAnsi="Times New Roman" w:cs="Times New Roman"/>
          <w:b/>
          <w:i/>
          <w:sz w:val="16"/>
          <w:szCs w:val="24"/>
        </w:rPr>
      </w:pPr>
      <w:r w:rsidRPr="00B8769E">
        <w:rPr>
          <w:rFonts w:ascii="Times New Roman" w:eastAsia="Times New Roman" w:hAnsi="Times New Roman" w:cs="Times New Roman"/>
          <w:b/>
          <w:i/>
          <w:sz w:val="16"/>
          <w:szCs w:val="24"/>
        </w:rPr>
        <w:t>1)</w:t>
      </w:r>
      <w:r w:rsidRPr="00B8769E">
        <w:rPr>
          <w:rFonts w:ascii="Times New Roman" w:eastAsia="Times New Roman" w:hAnsi="Times New Roman" w:cs="Times New Roman"/>
          <w:sz w:val="16"/>
          <w:szCs w:val="24"/>
        </w:rPr>
        <w:t xml:space="preserve">   </w:t>
      </w:r>
      <w:r w:rsidRPr="00B8769E">
        <w:rPr>
          <w:rFonts w:ascii="Times New Roman" w:eastAsia="Times New Roman" w:hAnsi="Times New Roman" w:cs="Times New Roman"/>
          <w:b/>
          <w:i/>
          <w:sz w:val="16"/>
          <w:szCs w:val="24"/>
        </w:rPr>
        <w:t>1 – 2</w:t>
      </w:r>
    </w:p>
    <w:p w14:paraId="725F088B" w14:textId="77777777" w:rsidR="007851B7" w:rsidRPr="00B8769E" w:rsidRDefault="008F52D0" w:rsidP="00DC0BEB">
      <w:pPr>
        <w:tabs>
          <w:tab w:val="left" w:pos="709"/>
          <w:tab w:val="right" w:leader="dot" w:pos="11482"/>
        </w:tabs>
        <w:ind w:left="142" w:right="-160"/>
        <w:jc w:val="center"/>
        <w:rPr>
          <w:rFonts w:ascii="Times New Roman" w:eastAsia="Times New Roman" w:hAnsi="Times New Roman" w:cs="Times New Roman"/>
          <w:b/>
          <w:i/>
          <w:sz w:val="16"/>
          <w:szCs w:val="24"/>
        </w:rPr>
      </w:pPr>
      <w:r w:rsidRPr="00B8769E">
        <w:rPr>
          <w:rFonts w:ascii="Times New Roman" w:eastAsia="Times New Roman" w:hAnsi="Times New Roman" w:cs="Times New Roman"/>
          <w:b/>
          <w:i/>
          <w:sz w:val="16"/>
          <w:szCs w:val="24"/>
        </w:rPr>
        <w:t>2)</w:t>
      </w:r>
      <w:r w:rsidRPr="00B8769E">
        <w:rPr>
          <w:rFonts w:ascii="Times New Roman" w:eastAsia="Times New Roman" w:hAnsi="Times New Roman" w:cs="Times New Roman"/>
          <w:sz w:val="16"/>
          <w:szCs w:val="24"/>
        </w:rPr>
        <w:t xml:space="preserve">   </w:t>
      </w:r>
      <w:r w:rsidRPr="00B8769E">
        <w:rPr>
          <w:rFonts w:ascii="Times New Roman" w:eastAsia="Times New Roman" w:hAnsi="Times New Roman" w:cs="Times New Roman"/>
          <w:b/>
          <w:i/>
          <w:sz w:val="16"/>
          <w:szCs w:val="24"/>
        </w:rPr>
        <w:t>2 – 3 – 5 – 6</w:t>
      </w:r>
    </w:p>
    <w:p w14:paraId="42D7B056" w14:textId="77777777" w:rsidR="007851B7" w:rsidRPr="00B8769E" w:rsidRDefault="008F52D0" w:rsidP="00DC0BEB">
      <w:pPr>
        <w:tabs>
          <w:tab w:val="left" w:pos="709"/>
          <w:tab w:val="right" w:leader="dot" w:pos="11482"/>
        </w:tabs>
        <w:ind w:left="142" w:right="-160"/>
        <w:jc w:val="center"/>
        <w:rPr>
          <w:rFonts w:ascii="Times New Roman" w:eastAsia="Times New Roman" w:hAnsi="Times New Roman" w:cs="Times New Roman"/>
          <w:b/>
          <w:i/>
          <w:sz w:val="16"/>
          <w:szCs w:val="24"/>
        </w:rPr>
      </w:pPr>
      <w:r w:rsidRPr="00B8769E">
        <w:rPr>
          <w:rFonts w:ascii="Times New Roman" w:eastAsia="Times New Roman" w:hAnsi="Times New Roman" w:cs="Times New Roman"/>
          <w:b/>
          <w:i/>
          <w:sz w:val="16"/>
          <w:szCs w:val="24"/>
        </w:rPr>
        <w:t>3)</w:t>
      </w:r>
      <w:r w:rsidRPr="00B8769E">
        <w:rPr>
          <w:rFonts w:ascii="Times New Roman" w:eastAsia="Times New Roman" w:hAnsi="Times New Roman" w:cs="Times New Roman"/>
          <w:sz w:val="16"/>
          <w:szCs w:val="24"/>
        </w:rPr>
        <w:t xml:space="preserve">   </w:t>
      </w:r>
      <w:r w:rsidRPr="00B8769E">
        <w:rPr>
          <w:rFonts w:ascii="Times New Roman" w:eastAsia="Times New Roman" w:hAnsi="Times New Roman" w:cs="Times New Roman"/>
          <w:b/>
          <w:i/>
          <w:sz w:val="16"/>
          <w:szCs w:val="24"/>
        </w:rPr>
        <w:t>2 – 4 – 5 – 6</w:t>
      </w:r>
    </w:p>
    <w:p w14:paraId="6794A630" w14:textId="77777777" w:rsidR="007851B7" w:rsidRPr="00B8769E" w:rsidRDefault="008F52D0" w:rsidP="00DC0BEB">
      <w:pPr>
        <w:tabs>
          <w:tab w:val="left" w:pos="709"/>
          <w:tab w:val="right" w:leader="dot" w:pos="11482"/>
        </w:tabs>
        <w:ind w:left="142" w:right="-160"/>
        <w:jc w:val="both"/>
        <w:rPr>
          <w:rFonts w:ascii="Times New Roman" w:eastAsia="Times New Roman" w:hAnsi="Times New Roman" w:cs="Times New Roman"/>
          <w:sz w:val="16"/>
          <w:szCs w:val="24"/>
        </w:rPr>
      </w:pPr>
      <w:r w:rsidRPr="00DC0BEB">
        <w:rPr>
          <w:rFonts w:ascii="Times New Roman" w:eastAsia="Times New Roman" w:hAnsi="Times New Roman" w:cs="Times New Roman"/>
          <w:b/>
          <w:i/>
          <w:sz w:val="24"/>
          <w:szCs w:val="24"/>
        </w:rPr>
        <w:t xml:space="preserve"> </w:t>
      </w:r>
      <w:r w:rsidRPr="00B8769E">
        <w:rPr>
          <w:rFonts w:ascii="Times New Roman" w:eastAsia="Times New Roman" w:hAnsi="Times New Roman" w:cs="Times New Roman"/>
          <w:sz w:val="16"/>
          <w:szCs w:val="24"/>
        </w:rPr>
        <w:t xml:space="preserve">Одной из мер сложности ПО является </w:t>
      </w:r>
      <w:r w:rsidRPr="00B8769E">
        <w:rPr>
          <w:rFonts w:ascii="Times New Roman" w:eastAsia="Times New Roman" w:hAnsi="Times New Roman" w:cs="Times New Roman"/>
          <w:i/>
          <w:sz w:val="16"/>
          <w:szCs w:val="24"/>
        </w:rPr>
        <w:t>цикломатическое число</w:t>
      </w:r>
      <w:r w:rsidRPr="00B8769E">
        <w:rPr>
          <w:rFonts w:ascii="Times New Roman" w:eastAsia="Times New Roman" w:hAnsi="Times New Roman" w:cs="Times New Roman"/>
          <w:sz w:val="16"/>
          <w:szCs w:val="24"/>
        </w:rPr>
        <w:t>.</w:t>
      </w:r>
    </w:p>
    <w:p w14:paraId="4CB85C33" w14:textId="5415748A"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B8769E">
        <w:rPr>
          <w:rFonts w:ascii="Times New Roman" w:eastAsia="Times New Roman" w:hAnsi="Times New Roman" w:cs="Times New Roman"/>
          <w:b/>
          <w:sz w:val="24"/>
          <w:szCs w:val="24"/>
        </w:rPr>
        <w:t>Цикломатическое число</w:t>
      </w:r>
      <w:r w:rsidRPr="00B8769E">
        <w:rPr>
          <w:rFonts w:ascii="Times New Roman" w:eastAsia="Times New Roman" w:hAnsi="Times New Roman" w:cs="Times New Roman"/>
          <w:sz w:val="24"/>
          <w:szCs w:val="24"/>
        </w:rPr>
        <w:t xml:space="preserve"> </w:t>
      </w:r>
      <w:r w:rsidRPr="00B8769E">
        <w:rPr>
          <w:rFonts w:ascii="Times New Roman" w:eastAsia="Times New Roman" w:hAnsi="Times New Roman" w:cs="Times New Roman"/>
          <w:b/>
          <w:sz w:val="24"/>
          <w:szCs w:val="24"/>
        </w:rPr>
        <w:t>(число МакКейба)</w:t>
      </w:r>
      <w:r w:rsidRPr="00B8769E">
        <w:rPr>
          <w:rFonts w:ascii="Times New Roman" w:eastAsia="Times New Roman" w:hAnsi="Times New Roman" w:cs="Times New Roman"/>
          <w:sz w:val="24"/>
          <w:szCs w:val="24"/>
        </w:rPr>
        <w:t xml:space="preserve"> </w:t>
      </w:r>
      <w:r w:rsidR="00B8769E" w:rsidRPr="00B8769E">
        <w:rPr>
          <w:rFonts w:ascii="Times New Roman" w:eastAsia="Times New Roman" w:hAnsi="Times New Roman" w:cs="Times New Roman"/>
          <w:sz w:val="24"/>
          <w:szCs w:val="24"/>
          <w:lang w:val="ru-RU"/>
        </w:rPr>
        <w:t>–</w:t>
      </w:r>
      <w:r w:rsidR="00B8769E" w:rsidRPr="00B8769E">
        <w:rPr>
          <w:rFonts w:ascii="Times New Roman" w:eastAsia="Times New Roman" w:hAnsi="Times New Roman" w:cs="Times New Roman"/>
          <w:sz w:val="24"/>
          <w:szCs w:val="24"/>
        </w:rPr>
        <w:t xml:space="preserve"> структурна</w:t>
      </w:r>
      <w:r w:rsidR="00B8769E" w:rsidRPr="00B8769E">
        <w:rPr>
          <w:rFonts w:ascii="Times New Roman" w:eastAsia="Times New Roman" w:hAnsi="Times New Roman" w:cs="Times New Roman"/>
          <w:sz w:val="24"/>
          <w:szCs w:val="24"/>
          <w:lang w:val="ru-RU"/>
        </w:rPr>
        <w:t>я</w:t>
      </w:r>
      <w:r w:rsidR="00B8769E">
        <w:rPr>
          <w:rFonts w:ascii="Times New Roman" w:eastAsia="Times New Roman" w:hAnsi="Times New Roman" w:cs="Times New Roman"/>
          <w:sz w:val="24"/>
          <w:szCs w:val="24"/>
          <w:lang w:val="ru-RU"/>
        </w:rPr>
        <w:t xml:space="preserve"> </w:t>
      </w:r>
      <w:r w:rsidRPr="00DC0BEB">
        <w:rPr>
          <w:rFonts w:ascii="Times New Roman" w:eastAsia="Times New Roman" w:hAnsi="Times New Roman" w:cs="Times New Roman"/>
          <w:sz w:val="24"/>
          <w:szCs w:val="24"/>
        </w:rPr>
        <w:t>сложность графа по сравнению с линейным графом и позволяет оценить трудоемкость тестирования программы (модуля).</w:t>
      </w:r>
    </w:p>
    <w:p w14:paraId="57B5E56C" w14:textId="2D136BEF" w:rsidR="007851B7" w:rsidRPr="00DC0BEB" w:rsidRDefault="00B8769E" w:rsidP="00DC0BEB">
      <w:pPr>
        <w:tabs>
          <w:tab w:val="left" w:pos="709"/>
          <w:tab w:val="right" w:leader="dot" w:pos="11482"/>
        </w:tabs>
        <w:ind w:left="142"/>
        <w:rPr>
          <w:rFonts w:ascii="Times New Roman" w:eastAsia="Times New Roman" w:hAnsi="Times New Roman" w:cs="Times New Roman"/>
          <w:sz w:val="24"/>
          <w:szCs w:val="24"/>
        </w:rPr>
      </w:pPr>
      <w:r>
        <w:rPr>
          <w:rFonts w:ascii="Times New Roman" w:eastAsia="Times New Roman" w:hAnsi="Times New Roman" w:cs="Times New Roman"/>
          <w:i/>
          <w:sz w:val="24"/>
          <w:szCs w:val="24"/>
        </w:rPr>
        <w:t>Цикломатическое</w:t>
      </w:r>
      <w:r w:rsidR="008F52D0" w:rsidRPr="00B8769E">
        <w:rPr>
          <w:rFonts w:ascii="Times New Roman" w:eastAsia="Times New Roman" w:hAnsi="Times New Roman" w:cs="Times New Roman"/>
          <w:i/>
          <w:sz w:val="24"/>
          <w:szCs w:val="24"/>
        </w:rPr>
        <w:t xml:space="preserve"> число</w:t>
      </w:r>
      <w:r w:rsidR="008F52D0" w:rsidRPr="00B8769E">
        <w:rPr>
          <w:rFonts w:ascii="Times New Roman" w:eastAsia="Times New Roman" w:hAnsi="Times New Roman" w:cs="Times New Roman"/>
          <w:sz w:val="24"/>
          <w:szCs w:val="24"/>
        </w:rPr>
        <w:t xml:space="preserve"> </w:t>
      </w:r>
      <w:r w:rsidR="008F52D0" w:rsidRPr="00DC0BEB">
        <w:rPr>
          <w:rFonts w:ascii="Times New Roman" w:eastAsia="Times New Roman" w:hAnsi="Times New Roman" w:cs="Times New Roman"/>
          <w:sz w:val="24"/>
          <w:szCs w:val="24"/>
        </w:rPr>
        <w:t xml:space="preserve">модуля можно определить </w:t>
      </w:r>
      <w:r w:rsidR="008F52D0" w:rsidRPr="00DC0BEB">
        <w:rPr>
          <w:rFonts w:ascii="Times New Roman" w:eastAsia="Times New Roman" w:hAnsi="Times New Roman" w:cs="Times New Roman"/>
          <w:i/>
          <w:sz w:val="24"/>
          <w:szCs w:val="24"/>
        </w:rPr>
        <w:t xml:space="preserve">следующими </w:t>
      </w:r>
      <w:r w:rsidRPr="00DC0BEB">
        <w:rPr>
          <w:rFonts w:ascii="Times New Roman" w:eastAsia="Times New Roman" w:hAnsi="Times New Roman" w:cs="Times New Roman"/>
          <w:i/>
          <w:sz w:val="24"/>
          <w:szCs w:val="24"/>
        </w:rPr>
        <w:t>способами:</w:t>
      </w:r>
    </w:p>
    <w:p w14:paraId="782F325A" w14:textId="3E5B45A1" w:rsidR="007851B7" w:rsidRPr="00B8769E" w:rsidRDefault="00B8769E" w:rsidP="00FE6139">
      <w:pPr>
        <w:pStyle w:val="af9"/>
        <w:numPr>
          <w:ilvl w:val="0"/>
          <w:numId w:val="47"/>
        </w:numPr>
        <w:tabs>
          <w:tab w:val="left" w:pos="709"/>
          <w:tab w:val="right" w:leader="dot" w:pos="11482"/>
        </w:tabs>
        <w:ind w:right="-80"/>
        <w:jc w:val="both"/>
        <w:rPr>
          <w:rFonts w:ascii="Times New Roman" w:eastAsia="Times New Roman" w:hAnsi="Times New Roman" w:cs="Times New Roman"/>
          <w:b/>
          <w:i/>
          <w:sz w:val="24"/>
          <w:szCs w:val="24"/>
        </w:rPr>
      </w:pPr>
      <w:r w:rsidRPr="00B8769E">
        <w:rPr>
          <w:rFonts w:ascii="Times New Roman" w:eastAsia="Times New Roman" w:hAnsi="Times New Roman" w:cs="Times New Roman"/>
          <w:i/>
          <w:sz w:val="24"/>
          <w:szCs w:val="24"/>
          <w:lang w:val="ru-RU"/>
        </w:rPr>
        <w:t>О</w:t>
      </w:r>
      <w:r w:rsidR="008F52D0" w:rsidRPr="00B8769E">
        <w:rPr>
          <w:rFonts w:ascii="Times New Roman" w:eastAsia="Times New Roman" w:hAnsi="Times New Roman" w:cs="Times New Roman"/>
          <w:i/>
          <w:sz w:val="24"/>
          <w:szCs w:val="24"/>
        </w:rPr>
        <w:t>пределение через количество вершин и количество связывающих вершины дуг графа</w:t>
      </w:r>
      <w:r w:rsidR="008F52D0" w:rsidRPr="00B8769E">
        <w:rPr>
          <w:rFonts w:ascii="Times New Roman" w:eastAsia="Times New Roman" w:hAnsi="Times New Roman" w:cs="Times New Roman"/>
          <w:sz w:val="24"/>
          <w:szCs w:val="24"/>
        </w:rPr>
        <w:t>.</w:t>
      </w:r>
    </w:p>
    <w:p w14:paraId="45ABA9E5" w14:textId="77777777" w:rsidR="007851B7" w:rsidRPr="00DC0BEB" w:rsidRDefault="008F52D0" w:rsidP="00DC0BEB">
      <w:pPr>
        <w:tabs>
          <w:tab w:val="left" w:pos="709"/>
          <w:tab w:val="right" w:leader="dot" w:pos="11482"/>
        </w:tabs>
        <w:ind w:left="142" w:right="-80"/>
        <w:jc w:val="center"/>
        <w:rPr>
          <w:rFonts w:ascii="Times New Roman" w:eastAsia="Times New Roman" w:hAnsi="Times New Roman" w:cs="Times New Roman"/>
          <w:b/>
          <w:i/>
          <w:sz w:val="24"/>
          <w:szCs w:val="24"/>
        </w:rPr>
      </w:pPr>
      <w:r w:rsidRPr="00DC0BEB">
        <w:rPr>
          <w:rFonts w:ascii="Times New Roman" w:eastAsia="Times New Roman" w:hAnsi="Times New Roman" w:cs="Times New Roman"/>
          <w:b/>
          <w:i/>
          <w:sz w:val="24"/>
          <w:szCs w:val="24"/>
        </w:rPr>
        <w:t>Z(G)=E-V+2=6-6+2=2.</w:t>
      </w:r>
    </w:p>
    <w:p w14:paraId="65A19220" w14:textId="77777777" w:rsidR="007851B7" w:rsidRPr="00B8769E" w:rsidRDefault="008F52D0" w:rsidP="00DC0BEB">
      <w:pPr>
        <w:tabs>
          <w:tab w:val="left" w:pos="709"/>
          <w:tab w:val="right" w:leader="dot" w:pos="11482"/>
        </w:tabs>
        <w:ind w:left="142" w:right="-160"/>
        <w:rPr>
          <w:rFonts w:ascii="Times New Roman" w:eastAsia="Times New Roman" w:hAnsi="Times New Roman" w:cs="Times New Roman"/>
          <w:sz w:val="20"/>
          <w:szCs w:val="24"/>
        </w:rPr>
      </w:pPr>
      <w:r w:rsidRPr="00B8769E">
        <w:rPr>
          <w:rFonts w:ascii="Times New Roman" w:eastAsia="Times New Roman" w:hAnsi="Times New Roman" w:cs="Times New Roman"/>
          <w:sz w:val="20"/>
          <w:szCs w:val="24"/>
        </w:rPr>
        <w:t xml:space="preserve">В данном выражении </w:t>
      </w:r>
      <w:r w:rsidRPr="00B8769E">
        <w:rPr>
          <w:rFonts w:ascii="Times New Roman" w:eastAsia="Times New Roman" w:hAnsi="Times New Roman" w:cs="Times New Roman"/>
          <w:b/>
          <w:i/>
          <w:sz w:val="20"/>
          <w:szCs w:val="24"/>
        </w:rPr>
        <w:t>Е</w:t>
      </w:r>
      <w:r w:rsidRPr="00B8769E">
        <w:rPr>
          <w:rFonts w:ascii="Times New Roman" w:eastAsia="Times New Roman" w:hAnsi="Times New Roman" w:cs="Times New Roman"/>
          <w:sz w:val="20"/>
          <w:szCs w:val="24"/>
        </w:rPr>
        <w:t xml:space="preserve"> – число дуг графа, </w:t>
      </w:r>
      <w:r w:rsidRPr="00B8769E">
        <w:rPr>
          <w:rFonts w:ascii="Times New Roman" w:eastAsia="Times New Roman" w:hAnsi="Times New Roman" w:cs="Times New Roman"/>
          <w:b/>
          <w:i/>
          <w:sz w:val="20"/>
          <w:szCs w:val="24"/>
        </w:rPr>
        <w:t>V</w:t>
      </w:r>
      <w:r w:rsidRPr="00B8769E">
        <w:rPr>
          <w:rFonts w:ascii="Times New Roman" w:eastAsia="Times New Roman" w:hAnsi="Times New Roman" w:cs="Times New Roman"/>
          <w:sz w:val="20"/>
          <w:szCs w:val="24"/>
        </w:rPr>
        <w:t xml:space="preserve"> – число вершин графа. Для рис. 8.5 </w:t>
      </w:r>
      <w:r w:rsidRPr="00B8769E">
        <w:rPr>
          <w:rFonts w:ascii="Times New Roman" w:eastAsia="Times New Roman" w:hAnsi="Times New Roman" w:cs="Times New Roman"/>
          <w:b/>
          <w:i/>
          <w:sz w:val="20"/>
          <w:szCs w:val="24"/>
        </w:rPr>
        <w:t>Е = 6</w:t>
      </w:r>
      <w:r w:rsidRPr="00B8769E">
        <w:rPr>
          <w:rFonts w:ascii="Times New Roman" w:eastAsia="Times New Roman" w:hAnsi="Times New Roman" w:cs="Times New Roman"/>
          <w:sz w:val="20"/>
          <w:szCs w:val="24"/>
        </w:rPr>
        <w:t xml:space="preserve">, </w:t>
      </w:r>
      <w:r w:rsidRPr="00B8769E">
        <w:rPr>
          <w:rFonts w:ascii="Times New Roman" w:eastAsia="Times New Roman" w:hAnsi="Times New Roman" w:cs="Times New Roman"/>
          <w:b/>
          <w:i/>
          <w:sz w:val="20"/>
          <w:szCs w:val="24"/>
        </w:rPr>
        <w:t>V = 6</w:t>
      </w:r>
      <w:r w:rsidRPr="00B8769E">
        <w:rPr>
          <w:rFonts w:ascii="Times New Roman" w:eastAsia="Times New Roman" w:hAnsi="Times New Roman" w:cs="Times New Roman"/>
          <w:sz w:val="20"/>
          <w:szCs w:val="24"/>
        </w:rPr>
        <w:t>.</w:t>
      </w:r>
    </w:p>
    <w:p w14:paraId="16B02019" w14:textId="421B5902" w:rsidR="007851B7" w:rsidRPr="00B8769E" w:rsidRDefault="008F52D0" w:rsidP="00B8769E">
      <w:pPr>
        <w:tabs>
          <w:tab w:val="left" w:pos="709"/>
          <w:tab w:val="right" w:leader="dot" w:pos="11482"/>
        </w:tabs>
        <w:ind w:left="142"/>
        <w:rPr>
          <w:rFonts w:ascii="Times New Roman" w:eastAsia="Times New Roman" w:hAnsi="Times New Roman" w:cs="Times New Roman"/>
          <w:sz w:val="20"/>
          <w:szCs w:val="24"/>
        </w:rPr>
      </w:pPr>
      <w:r w:rsidRPr="00B8769E">
        <w:rPr>
          <w:rFonts w:ascii="Times New Roman" w:eastAsia="Times New Roman" w:hAnsi="Times New Roman" w:cs="Times New Roman"/>
          <w:sz w:val="20"/>
          <w:szCs w:val="24"/>
        </w:rPr>
        <w:t xml:space="preserve">В выражение </w:t>
      </w:r>
      <w:r w:rsidRPr="00B8769E">
        <w:rPr>
          <w:rFonts w:ascii="Times New Roman" w:eastAsia="Times New Roman" w:hAnsi="Times New Roman" w:cs="Times New Roman"/>
          <w:b/>
          <w:i/>
          <w:sz w:val="20"/>
          <w:szCs w:val="24"/>
        </w:rPr>
        <w:t xml:space="preserve">Z(G), Z </w:t>
      </w:r>
      <w:r w:rsidRPr="00B8769E">
        <w:rPr>
          <w:rFonts w:ascii="Times New Roman" w:eastAsia="Times New Roman" w:hAnsi="Times New Roman" w:cs="Times New Roman"/>
          <w:sz w:val="20"/>
          <w:szCs w:val="24"/>
        </w:rPr>
        <w:t xml:space="preserve">обозначает цикломатическое число, а </w:t>
      </w:r>
      <w:r w:rsidRPr="00B8769E">
        <w:rPr>
          <w:rFonts w:ascii="Times New Roman" w:eastAsia="Times New Roman" w:hAnsi="Times New Roman" w:cs="Times New Roman"/>
          <w:b/>
          <w:i/>
          <w:sz w:val="20"/>
          <w:szCs w:val="24"/>
        </w:rPr>
        <w:t xml:space="preserve">G </w:t>
      </w:r>
      <w:r w:rsidRPr="00B8769E">
        <w:rPr>
          <w:rFonts w:ascii="Times New Roman" w:eastAsia="Times New Roman" w:hAnsi="Times New Roman" w:cs="Times New Roman"/>
          <w:sz w:val="20"/>
          <w:szCs w:val="24"/>
        </w:rPr>
        <w:t>обозначает, что сложность является функцией графа.</w:t>
      </w:r>
    </w:p>
    <w:p w14:paraId="7DCC116F" w14:textId="7E028F0D" w:rsidR="007851B7" w:rsidRPr="00B8769E" w:rsidRDefault="008F52D0" w:rsidP="00FE6139">
      <w:pPr>
        <w:pStyle w:val="af9"/>
        <w:numPr>
          <w:ilvl w:val="0"/>
          <w:numId w:val="47"/>
        </w:numPr>
        <w:tabs>
          <w:tab w:val="left" w:pos="709"/>
          <w:tab w:val="right" w:leader="dot" w:pos="11482"/>
        </w:tabs>
        <w:ind w:right="-80"/>
        <w:jc w:val="both"/>
        <w:rPr>
          <w:rFonts w:ascii="Times New Roman" w:eastAsia="Times New Roman" w:hAnsi="Times New Roman" w:cs="Times New Roman"/>
          <w:sz w:val="24"/>
          <w:szCs w:val="24"/>
        </w:rPr>
      </w:pPr>
      <w:r w:rsidRPr="00B8769E">
        <w:rPr>
          <w:rFonts w:ascii="Times New Roman" w:eastAsia="Times New Roman" w:hAnsi="Times New Roman" w:cs="Times New Roman"/>
          <w:i/>
          <w:sz w:val="24"/>
          <w:szCs w:val="24"/>
        </w:rPr>
        <w:t>Определение через количество регионов графа.</w:t>
      </w:r>
    </w:p>
    <w:p w14:paraId="18C5C291"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Z(G)=R=1+1=2,</w:t>
      </w:r>
    </w:p>
    <w:p w14:paraId="75C5F63C"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где </w:t>
      </w:r>
      <w:r w:rsidRPr="00DC0BEB">
        <w:rPr>
          <w:rFonts w:ascii="Times New Roman" w:eastAsia="Times New Roman" w:hAnsi="Times New Roman" w:cs="Times New Roman"/>
          <w:b/>
          <w:i/>
          <w:sz w:val="24"/>
          <w:szCs w:val="24"/>
        </w:rPr>
        <w:t>R</w:t>
      </w:r>
      <w:r w:rsidRPr="00DC0BEB">
        <w:rPr>
          <w:rFonts w:ascii="Times New Roman" w:eastAsia="Times New Roman" w:hAnsi="Times New Roman" w:cs="Times New Roman"/>
          <w:sz w:val="24"/>
          <w:szCs w:val="24"/>
        </w:rPr>
        <w:t xml:space="preserve"> представляет собой число регионов графа.</w:t>
      </w:r>
    </w:p>
    <w:p w14:paraId="5E6B6217" w14:textId="798BD1BD" w:rsidR="007851B7" w:rsidRPr="00DC0BEB" w:rsidRDefault="008F52D0" w:rsidP="00B8769E">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Регионы</w:t>
      </w:r>
      <w:r w:rsidRPr="00DC0BEB">
        <w:rPr>
          <w:rFonts w:ascii="Times New Roman" w:eastAsia="Times New Roman" w:hAnsi="Times New Roman" w:cs="Times New Roman"/>
          <w:sz w:val="24"/>
          <w:szCs w:val="24"/>
        </w:rPr>
        <w:t xml:space="preserve"> </w:t>
      </w:r>
      <w:r w:rsidR="00B8769E">
        <w:rPr>
          <w:rFonts w:ascii="Times New Roman" w:eastAsia="Times New Roman" w:hAnsi="Times New Roman" w:cs="Times New Roman"/>
          <w:sz w:val="24"/>
          <w:szCs w:val="24"/>
          <w:lang w:val="ru-RU"/>
        </w:rPr>
        <w:t>-</w:t>
      </w:r>
      <w:r w:rsidRPr="00DC0BEB">
        <w:rPr>
          <w:rFonts w:ascii="Times New Roman" w:eastAsia="Times New Roman" w:hAnsi="Times New Roman" w:cs="Times New Roman"/>
          <w:sz w:val="24"/>
          <w:szCs w:val="24"/>
        </w:rPr>
        <w:t xml:space="preserve"> замкнутые области на графе, образованные дугами и вершинами. Окружающая граф среда является дополнительным регионом. </w:t>
      </w:r>
      <w:r w:rsidRPr="00B8769E">
        <w:rPr>
          <w:rFonts w:ascii="Times New Roman" w:eastAsia="Times New Roman" w:hAnsi="Times New Roman" w:cs="Times New Roman"/>
          <w:sz w:val="16"/>
          <w:szCs w:val="24"/>
        </w:rPr>
        <w:t xml:space="preserve">Например, для примера, приведенного на рис. 8.5, имеется один регион, образованный вершинами </w:t>
      </w:r>
      <w:r w:rsidRPr="00B8769E">
        <w:rPr>
          <w:rFonts w:ascii="Times New Roman" w:eastAsia="Times New Roman" w:hAnsi="Times New Roman" w:cs="Times New Roman"/>
          <w:b/>
          <w:i/>
          <w:sz w:val="16"/>
          <w:szCs w:val="24"/>
        </w:rPr>
        <w:t>V</w:t>
      </w:r>
      <w:del w:id="105" w:author="Вадим Стубеда" w:date="2020-03-19T00:47:00Z">
        <w:r w:rsidRPr="00B8769E" w:rsidDel="00BC5515">
          <w:rPr>
            <w:rFonts w:ascii="Times New Roman" w:eastAsia="Times New Roman" w:hAnsi="Times New Roman" w:cs="Times New Roman"/>
            <w:b/>
            <w:i/>
            <w:sz w:val="16"/>
            <w:szCs w:val="24"/>
            <w:vertAlign w:val="subscript"/>
          </w:rPr>
          <w:delText>2</w:delText>
        </w:r>
        <w:r w:rsidRPr="00B8769E" w:rsidDel="00BC5515">
          <w:rPr>
            <w:rFonts w:ascii="Times New Roman" w:eastAsia="Times New Roman" w:hAnsi="Times New Roman" w:cs="Times New Roman"/>
            <w:sz w:val="16"/>
            <w:szCs w:val="24"/>
          </w:rPr>
          <w:delText xml:space="preserve"> ,</w:delText>
        </w:r>
      </w:del>
      <w:ins w:id="106" w:author="Вадим Стубеда" w:date="2020-03-19T00:47:00Z">
        <w:r w:rsidR="00BC5515" w:rsidRPr="00B8769E">
          <w:rPr>
            <w:rFonts w:ascii="Times New Roman" w:eastAsia="Times New Roman" w:hAnsi="Times New Roman" w:cs="Times New Roman"/>
            <w:b/>
            <w:i/>
            <w:sz w:val="16"/>
            <w:szCs w:val="24"/>
            <w:vertAlign w:val="subscript"/>
          </w:rPr>
          <w:t>2</w:t>
        </w:r>
        <w:r w:rsidR="00BC5515" w:rsidRPr="00B8769E">
          <w:rPr>
            <w:rFonts w:ascii="Times New Roman" w:eastAsia="Times New Roman" w:hAnsi="Times New Roman" w:cs="Times New Roman"/>
            <w:sz w:val="16"/>
            <w:szCs w:val="24"/>
          </w:rPr>
          <w:t>,</w:t>
        </w:r>
      </w:ins>
      <w:r w:rsidRPr="00B8769E">
        <w:rPr>
          <w:rFonts w:ascii="Times New Roman" w:eastAsia="Times New Roman" w:hAnsi="Times New Roman" w:cs="Times New Roman"/>
          <w:sz w:val="16"/>
          <w:szCs w:val="24"/>
        </w:rPr>
        <w:t xml:space="preserve"> </w:t>
      </w:r>
      <w:r w:rsidRPr="00B8769E">
        <w:rPr>
          <w:rFonts w:ascii="Times New Roman" w:eastAsia="Times New Roman" w:hAnsi="Times New Roman" w:cs="Times New Roman"/>
          <w:b/>
          <w:i/>
          <w:sz w:val="16"/>
          <w:szCs w:val="24"/>
        </w:rPr>
        <w:t>V</w:t>
      </w:r>
      <w:r w:rsidRPr="00B8769E">
        <w:rPr>
          <w:rFonts w:ascii="Times New Roman" w:eastAsia="Times New Roman" w:hAnsi="Times New Roman" w:cs="Times New Roman"/>
          <w:b/>
          <w:i/>
          <w:sz w:val="16"/>
          <w:szCs w:val="24"/>
          <w:vertAlign w:val="subscript"/>
        </w:rPr>
        <w:t>3</w:t>
      </w:r>
      <w:r w:rsidRPr="00B8769E">
        <w:rPr>
          <w:rFonts w:ascii="Times New Roman" w:eastAsia="Times New Roman" w:hAnsi="Times New Roman" w:cs="Times New Roman"/>
          <w:sz w:val="16"/>
          <w:szCs w:val="24"/>
        </w:rPr>
        <w:t xml:space="preserve"> , </w:t>
      </w:r>
      <w:r w:rsidRPr="00B8769E">
        <w:rPr>
          <w:rFonts w:ascii="Times New Roman" w:eastAsia="Times New Roman" w:hAnsi="Times New Roman" w:cs="Times New Roman"/>
          <w:b/>
          <w:i/>
          <w:sz w:val="16"/>
          <w:szCs w:val="24"/>
        </w:rPr>
        <w:t>V</w:t>
      </w:r>
      <w:r w:rsidRPr="00B8769E">
        <w:rPr>
          <w:rFonts w:ascii="Times New Roman" w:eastAsia="Times New Roman" w:hAnsi="Times New Roman" w:cs="Times New Roman"/>
          <w:b/>
          <w:i/>
          <w:sz w:val="16"/>
          <w:szCs w:val="24"/>
          <w:vertAlign w:val="subscript"/>
        </w:rPr>
        <w:t>4</w:t>
      </w:r>
      <w:r w:rsidRPr="00B8769E">
        <w:rPr>
          <w:rFonts w:ascii="Times New Roman" w:eastAsia="Times New Roman" w:hAnsi="Times New Roman" w:cs="Times New Roman"/>
          <w:sz w:val="16"/>
          <w:szCs w:val="24"/>
        </w:rPr>
        <w:t xml:space="preserve"> , </w:t>
      </w:r>
      <w:r w:rsidRPr="00B8769E">
        <w:rPr>
          <w:rFonts w:ascii="Times New Roman" w:eastAsia="Times New Roman" w:hAnsi="Times New Roman" w:cs="Times New Roman"/>
          <w:b/>
          <w:i/>
          <w:sz w:val="16"/>
          <w:szCs w:val="24"/>
        </w:rPr>
        <w:t>V</w:t>
      </w:r>
      <w:r w:rsidRPr="00B8769E">
        <w:rPr>
          <w:rFonts w:ascii="Times New Roman" w:eastAsia="Times New Roman" w:hAnsi="Times New Roman" w:cs="Times New Roman"/>
          <w:b/>
          <w:i/>
          <w:sz w:val="16"/>
          <w:szCs w:val="24"/>
          <w:vertAlign w:val="subscript"/>
        </w:rPr>
        <w:t>5</w:t>
      </w:r>
      <w:r w:rsidRPr="00B8769E">
        <w:rPr>
          <w:rFonts w:ascii="Times New Roman" w:eastAsia="Times New Roman" w:hAnsi="Times New Roman" w:cs="Times New Roman"/>
          <w:sz w:val="16"/>
          <w:szCs w:val="24"/>
        </w:rPr>
        <w:t xml:space="preserve"> и связывающими их дугами. Дополнительным регионом является окружающая среда графа. Таким образом, общее количество регионов данного графа равно 2.</w:t>
      </w:r>
    </w:p>
    <w:p w14:paraId="589EE239" w14:textId="76271B7F" w:rsidR="007851B7" w:rsidRPr="00B8769E" w:rsidRDefault="008F52D0" w:rsidP="00FE6139">
      <w:pPr>
        <w:pStyle w:val="af9"/>
        <w:numPr>
          <w:ilvl w:val="0"/>
          <w:numId w:val="47"/>
        </w:numPr>
        <w:tabs>
          <w:tab w:val="left" w:pos="709"/>
          <w:tab w:val="right" w:leader="dot" w:pos="11482"/>
        </w:tabs>
        <w:ind w:right="20"/>
        <w:jc w:val="both"/>
        <w:rPr>
          <w:rFonts w:ascii="Times New Roman" w:eastAsia="Times New Roman" w:hAnsi="Times New Roman" w:cs="Times New Roman"/>
          <w:sz w:val="24"/>
          <w:szCs w:val="24"/>
        </w:rPr>
      </w:pPr>
      <w:r w:rsidRPr="00B8769E">
        <w:rPr>
          <w:rFonts w:ascii="Times New Roman" w:eastAsia="Times New Roman" w:hAnsi="Times New Roman" w:cs="Times New Roman"/>
          <w:i/>
          <w:sz w:val="24"/>
          <w:szCs w:val="24"/>
        </w:rPr>
        <w:t>Определение через количество предикатных вершин графа</w:t>
      </w:r>
      <w:r w:rsidRPr="00B8769E">
        <w:rPr>
          <w:rFonts w:ascii="Times New Roman" w:eastAsia="Times New Roman" w:hAnsi="Times New Roman" w:cs="Times New Roman"/>
          <w:sz w:val="24"/>
          <w:szCs w:val="24"/>
        </w:rPr>
        <w:t>.</w:t>
      </w:r>
    </w:p>
    <w:p w14:paraId="625984B0" w14:textId="77777777" w:rsidR="007851B7" w:rsidRPr="00DC0BEB" w:rsidRDefault="008F52D0" w:rsidP="00DC0BEB">
      <w:pPr>
        <w:tabs>
          <w:tab w:val="left" w:pos="709"/>
          <w:tab w:val="right" w:leader="dot" w:pos="11482"/>
        </w:tabs>
        <w:ind w:left="142" w:right="20"/>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Для предикатных вершин, из которых выходит две дуги, цикломатическая сложность</w:t>
      </w:r>
    </w:p>
    <w:p w14:paraId="1F4447EE" w14:textId="77777777" w:rsidR="007851B7" w:rsidRPr="00B8769E" w:rsidRDefault="008F52D0" w:rsidP="00DC0BEB">
      <w:pPr>
        <w:tabs>
          <w:tab w:val="left" w:pos="709"/>
          <w:tab w:val="right" w:leader="dot" w:pos="11482"/>
        </w:tabs>
        <w:ind w:left="142" w:right="20"/>
        <w:jc w:val="center"/>
        <w:rPr>
          <w:rFonts w:ascii="Times New Roman" w:eastAsia="Times New Roman" w:hAnsi="Times New Roman" w:cs="Times New Roman"/>
          <w:sz w:val="18"/>
          <w:szCs w:val="24"/>
        </w:rPr>
      </w:pPr>
      <w:r w:rsidRPr="00B8769E">
        <w:rPr>
          <w:rFonts w:ascii="Times New Roman" w:eastAsia="Times New Roman" w:hAnsi="Times New Roman" w:cs="Times New Roman"/>
          <w:b/>
          <w:i/>
          <w:sz w:val="18"/>
          <w:szCs w:val="24"/>
        </w:rPr>
        <w:t>Z(G)=P+1</w:t>
      </w:r>
      <w:r w:rsidRPr="00B8769E">
        <w:rPr>
          <w:rFonts w:ascii="Times New Roman" w:eastAsia="Times New Roman" w:hAnsi="Times New Roman" w:cs="Times New Roman"/>
          <w:sz w:val="18"/>
          <w:szCs w:val="24"/>
        </w:rPr>
        <w:t>,</w:t>
      </w:r>
    </w:p>
    <w:p w14:paraId="25296F58" w14:textId="64B1D70B" w:rsidR="00B8769E" w:rsidRPr="00B8769E" w:rsidRDefault="008F52D0" w:rsidP="00B8769E">
      <w:pPr>
        <w:tabs>
          <w:tab w:val="left" w:pos="709"/>
          <w:tab w:val="right" w:leader="dot" w:pos="11482"/>
        </w:tabs>
        <w:ind w:left="142" w:right="20"/>
        <w:rPr>
          <w:rFonts w:ascii="Times New Roman" w:eastAsia="Times New Roman" w:hAnsi="Times New Roman" w:cs="Times New Roman"/>
          <w:sz w:val="18"/>
          <w:szCs w:val="24"/>
        </w:rPr>
      </w:pPr>
      <w:r w:rsidRPr="00B8769E">
        <w:rPr>
          <w:rFonts w:ascii="Times New Roman" w:eastAsia="Times New Roman" w:hAnsi="Times New Roman" w:cs="Times New Roman"/>
          <w:sz w:val="18"/>
          <w:szCs w:val="24"/>
        </w:rPr>
        <w:t xml:space="preserve">где </w:t>
      </w:r>
      <w:r w:rsidRPr="00B8769E">
        <w:rPr>
          <w:rFonts w:ascii="Times New Roman" w:eastAsia="Times New Roman" w:hAnsi="Times New Roman" w:cs="Times New Roman"/>
          <w:b/>
          <w:i/>
          <w:sz w:val="18"/>
          <w:szCs w:val="24"/>
        </w:rPr>
        <w:t>Р</w:t>
      </w:r>
      <w:r w:rsidRPr="00B8769E">
        <w:rPr>
          <w:rFonts w:ascii="Times New Roman" w:eastAsia="Times New Roman" w:hAnsi="Times New Roman" w:cs="Times New Roman"/>
          <w:sz w:val="18"/>
          <w:szCs w:val="24"/>
        </w:rPr>
        <w:t xml:space="preserve"> – число предикатных вершин.</w:t>
      </w:r>
    </w:p>
    <w:p w14:paraId="630E5AF1" w14:textId="7BEF44A5"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B8769E">
        <w:rPr>
          <w:rFonts w:ascii="Times New Roman" w:eastAsia="Times New Roman" w:hAnsi="Times New Roman" w:cs="Times New Roman"/>
          <w:b/>
          <w:sz w:val="24"/>
          <w:szCs w:val="24"/>
        </w:rPr>
        <w:t>Цикломатическое число</w:t>
      </w:r>
      <w:r w:rsidRPr="00DC0BEB">
        <w:rPr>
          <w:rFonts w:ascii="Times New Roman" w:eastAsia="Times New Roman" w:hAnsi="Times New Roman" w:cs="Times New Roman"/>
          <w:sz w:val="24"/>
          <w:szCs w:val="24"/>
        </w:rPr>
        <w:t xml:space="preserve"> определяет:</w:t>
      </w:r>
    </w:p>
    <w:p w14:paraId="38C3B095" w14:textId="77777777" w:rsidR="007851B7" w:rsidRPr="00DC0BEB" w:rsidRDefault="008F52D0" w:rsidP="00FE6139">
      <w:pPr>
        <w:numPr>
          <w:ilvl w:val="0"/>
          <w:numId w:val="5"/>
        </w:numPr>
        <w:tabs>
          <w:tab w:val="left" w:pos="709"/>
          <w:tab w:val="right" w:leader="dot" w:pos="11482"/>
        </w:tabs>
        <w:ind w:left="142" w:right="20"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Количество базовых независимых путей в модуле.</w:t>
      </w:r>
    </w:p>
    <w:p w14:paraId="465A2696" w14:textId="77777777" w:rsidR="007851B7" w:rsidRPr="00DC0BEB" w:rsidRDefault="008F52D0" w:rsidP="00FE6139">
      <w:pPr>
        <w:numPr>
          <w:ilvl w:val="0"/>
          <w:numId w:val="5"/>
        </w:numPr>
        <w:tabs>
          <w:tab w:val="left" w:pos="709"/>
          <w:tab w:val="right" w:leader="dot" w:pos="11482"/>
        </w:tabs>
        <w:ind w:left="142" w:right="20"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Количество тестов, гарантирующее полное покрытие всех ветвей графа модуля.</w:t>
      </w:r>
    </w:p>
    <w:p w14:paraId="0B8715E6" w14:textId="13CE7AA7" w:rsidR="007851B7" w:rsidRPr="00DC0BEB" w:rsidRDefault="00B8769E"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lang w:val="ru-RU"/>
        </w:rPr>
        <w:t>Базовый (</w:t>
      </w:r>
      <w:r>
        <w:rPr>
          <w:rFonts w:ascii="Times New Roman" w:eastAsia="Times New Roman" w:hAnsi="Times New Roman" w:cs="Times New Roman"/>
          <w:b/>
          <w:i/>
          <w:sz w:val="24"/>
          <w:szCs w:val="24"/>
        </w:rPr>
        <w:t>Независимый</w:t>
      </w:r>
      <w:r>
        <w:rPr>
          <w:rFonts w:ascii="Times New Roman" w:eastAsia="Times New Roman" w:hAnsi="Times New Roman" w:cs="Times New Roman"/>
          <w:sz w:val="24"/>
          <w:szCs w:val="24"/>
          <w:lang w:val="ru-RU"/>
        </w:rPr>
        <w:t xml:space="preserve">) путь – путь </w:t>
      </w:r>
      <w:r w:rsidR="008F52D0" w:rsidRPr="00DC0BEB">
        <w:rPr>
          <w:rFonts w:ascii="Times New Roman" w:eastAsia="Times New Roman" w:hAnsi="Times New Roman" w:cs="Times New Roman"/>
          <w:sz w:val="24"/>
          <w:szCs w:val="24"/>
        </w:rPr>
        <w:t>который вводит новый оператор обработки или новое условие, то есть независимый путь содержит дугу, не входящую в ранее определенные пути.</w:t>
      </w:r>
    </w:p>
    <w:p w14:paraId="585FBE05" w14:textId="529B44ED" w:rsidR="00B8769E" w:rsidRPr="00DC0BEB" w:rsidRDefault="008F52D0" w:rsidP="00B8769E">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Все независимые пути графа образуют базовое множество</w:t>
      </w:r>
      <w:r w:rsidRPr="00B8769E">
        <w:rPr>
          <w:rFonts w:ascii="Times New Roman" w:eastAsia="Times New Roman" w:hAnsi="Times New Roman" w:cs="Times New Roman"/>
          <w:sz w:val="24"/>
          <w:szCs w:val="24"/>
        </w:rPr>
        <w:t xml:space="preserve">. </w:t>
      </w:r>
    </w:p>
    <w:p w14:paraId="565C9C77" w14:textId="25481F3D"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07" w:name="_Toc35467823"/>
      <w:r w:rsidRPr="00DC0BEB">
        <w:rPr>
          <w:rFonts w:ascii="Times New Roman" w:hAnsi="Times New Roman" w:cs="Times New Roman"/>
          <w:b/>
          <w:color w:val="000000"/>
          <w:sz w:val="24"/>
          <w:szCs w:val="24"/>
        </w:rPr>
        <w:t>Метод тестирования базовых путей. Тестирование циклов.</w:t>
      </w:r>
      <w:bookmarkEnd w:id="107"/>
    </w:p>
    <w:p w14:paraId="16CF1F2B" w14:textId="77777777" w:rsidR="007851B7" w:rsidRPr="00E1356D" w:rsidRDefault="008F52D0" w:rsidP="00DC0BEB">
      <w:pPr>
        <w:tabs>
          <w:tab w:val="left" w:pos="709"/>
          <w:tab w:val="right" w:leader="dot" w:pos="11482"/>
        </w:tabs>
        <w:ind w:left="142"/>
        <w:rPr>
          <w:rFonts w:ascii="Times New Roman" w:eastAsia="Times New Roman" w:hAnsi="Times New Roman" w:cs="Times New Roman"/>
          <w:sz w:val="16"/>
          <w:szCs w:val="24"/>
        </w:rPr>
      </w:pPr>
      <w:r w:rsidRPr="00E1356D">
        <w:rPr>
          <w:rFonts w:ascii="Times New Roman" w:eastAsia="Times New Roman" w:hAnsi="Times New Roman" w:cs="Times New Roman"/>
          <w:sz w:val="16"/>
          <w:szCs w:val="24"/>
        </w:rPr>
        <w:t>Данный метод позволяет:</w:t>
      </w:r>
    </w:p>
    <w:p w14:paraId="22EB7510" w14:textId="77777777" w:rsidR="007851B7" w:rsidRPr="00E1356D" w:rsidRDefault="008F52D0" w:rsidP="00DC0BEB">
      <w:pPr>
        <w:tabs>
          <w:tab w:val="left" w:pos="709"/>
          <w:tab w:val="right" w:leader="dot" w:pos="11482"/>
        </w:tabs>
        <w:ind w:left="142"/>
        <w:rPr>
          <w:rFonts w:ascii="Times New Roman" w:eastAsia="Times New Roman" w:hAnsi="Times New Roman" w:cs="Times New Roman"/>
          <w:sz w:val="16"/>
          <w:szCs w:val="24"/>
        </w:rPr>
      </w:pPr>
      <w:r w:rsidRPr="00E1356D">
        <w:rPr>
          <w:rFonts w:ascii="Times New Roman" w:eastAsia="Times New Roman" w:hAnsi="Times New Roman" w:cs="Times New Roman"/>
          <w:sz w:val="16"/>
          <w:szCs w:val="24"/>
        </w:rPr>
        <w:t>1) получить оценку сложности модуля;</w:t>
      </w:r>
    </w:p>
    <w:p w14:paraId="3DF6A262" w14:textId="77777777" w:rsidR="007851B7" w:rsidRPr="00E1356D"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E1356D">
        <w:rPr>
          <w:rFonts w:ascii="Times New Roman" w:eastAsia="Times New Roman" w:hAnsi="Times New Roman" w:cs="Times New Roman"/>
          <w:sz w:val="16"/>
          <w:szCs w:val="24"/>
        </w:rPr>
        <w:t>2) на основе полученной оценки сложности определить необходимое количество тестов для определения набора базовых путей через тестируемый модуль. Полученные тесты гарантируют выполнение каждой ветви модуля или каждого оператора модуля хотя бы один раз.</w:t>
      </w:r>
    </w:p>
    <w:p w14:paraId="39C04C97" w14:textId="6BA1CE3F"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E1356D">
        <w:rPr>
          <w:rFonts w:ascii="Times New Roman" w:eastAsia="Times New Roman" w:hAnsi="Times New Roman" w:cs="Times New Roman"/>
          <w:b/>
          <w:i/>
          <w:sz w:val="24"/>
          <w:szCs w:val="24"/>
        </w:rPr>
        <w:t>Суть метода</w:t>
      </w:r>
      <w:r w:rsidR="00294B69">
        <w:rPr>
          <w:rFonts w:ascii="Times New Roman" w:eastAsia="Times New Roman" w:hAnsi="Times New Roman" w:cs="Times New Roman"/>
          <w:b/>
          <w:i/>
          <w:sz w:val="24"/>
          <w:szCs w:val="24"/>
          <w:lang w:val="ru-RU"/>
        </w:rPr>
        <w:t xml:space="preserve"> (Том-Маккейб)</w:t>
      </w:r>
      <w:r w:rsidRPr="00DC0BEB">
        <w:rPr>
          <w:rFonts w:ascii="Times New Roman" w:eastAsia="Times New Roman" w:hAnsi="Times New Roman" w:cs="Times New Roman"/>
          <w:sz w:val="24"/>
          <w:szCs w:val="24"/>
        </w:rPr>
        <w:t xml:space="preserve"> заключается в следующем:</w:t>
      </w:r>
    </w:p>
    <w:p w14:paraId="2146FF2B" w14:textId="238DB3BF" w:rsidR="007851B7" w:rsidRPr="00E1356D" w:rsidRDefault="008F52D0" w:rsidP="00FE6139">
      <w:pPr>
        <w:pStyle w:val="af9"/>
        <w:numPr>
          <w:ilvl w:val="0"/>
          <w:numId w:val="48"/>
        </w:numPr>
        <w:tabs>
          <w:tab w:val="left" w:pos="709"/>
          <w:tab w:val="right" w:leader="dot" w:pos="11482"/>
        </w:tabs>
        <w:jc w:val="both"/>
        <w:rPr>
          <w:rFonts w:ascii="Times New Roman" w:eastAsia="Times New Roman" w:hAnsi="Times New Roman" w:cs="Times New Roman"/>
          <w:sz w:val="24"/>
          <w:szCs w:val="24"/>
        </w:rPr>
      </w:pPr>
      <w:r w:rsidRPr="00E1356D">
        <w:rPr>
          <w:rFonts w:ascii="Times New Roman" w:eastAsia="Times New Roman" w:hAnsi="Times New Roman" w:cs="Times New Roman"/>
          <w:sz w:val="24"/>
          <w:szCs w:val="24"/>
        </w:rPr>
        <w:t xml:space="preserve">На основе схемы алгоритма модуля формируется потоковый граф. </w:t>
      </w:r>
    </w:p>
    <w:p w14:paraId="3BB7E4F2" w14:textId="77777777" w:rsidR="007851B7" w:rsidRPr="00DC0BEB" w:rsidRDefault="007851B7" w:rsidP="00DC0BEB">
      <w:pPr>
        <w:tabs>
          <w:tab w:val="left" w:pos="709"/>
          <w:tab w:val="right" w:leader="dot" w:pos="11482"/>
        </w:tabs>
        <w:ind w:left="142"/>
        <w:rPr>
          <w:rFonts w:ascii="Times New Roman" w:hAnsi="Times New Roman" w:cs="Times New Roman"/>
          <w:sz w:val="24"/>
          <w:szCs w:val="24"/>
        </w:rPr>
      </w:pPr>
    </w:p>
    <w:p w14:paraId="18D6E6F7"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5405F488" wp14:editId="3C87E0C0">
            <wp:extent cx="2032946" cy="2126511"/>
            <wp:effectExtent l="0" t="0" r="5715" b="762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2075004" cy="2170505"/>
                    </a:xfrm>
                    <a:prstGeom prst="rect">
                      <a:avLst/>
                    </a:prstGeom>
                    <a:ln/>
                  </pic:spPr>
                </pic:pic>
              </a:graphicData>
            </a:graphic>
          </wp:inline>
        </w:drawing>
      </w:r>
    </w:p>
    <w:p w14:paraId="07675D69" w14:textId="77777777" w:rsidR="007851B7" w:rsidRPr="00DC0BEB" w:rsidRDefault="008F52D0" w:rsidP="00E1356D">
      <w:pPr>
        <w:tabs>
          <w:tab w:val="left" w:pos="709"/>
          <w:tab w:val="right" w:leader="dot" w:pos="11482"/>
        </w:tabs>
        <w:spacing w:before="240" w:after="240"/>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8.9. Алгоритм работы модуля</w:t>
      </w:r>
    </w:p>
    <w:p w14:paraId="23774A28" w14:textId="77777777" w:rsidR="007851B7" w:rsidRPr="00DC0BEB" w:rsidRDefault="008F52D0" w:rsidP="00E1356D">
      <w:pPr>
        <w:tabs>
          <w:tab w:val="left" w:pos="709"/>
          <w:tab w:val="right" w:leader="dot" w:pos="11482"/>
        </w:tabs>
        <w:spacing w:before="240" w:after="240"/>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50FFEB6F" wp14:editId="2070B950">
            <wp:extent cx="1364807" cy="2023451"/>
            <wp:effectExtent l="0" t="0" r="6985" b="0"/>
            <wp:docPr id="13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5"/>
                    <a:srcRect/>
                    <a:stretch>
                      <a:fillRect/>
                    </a:stretch>
                  </pic:blipFill>
                  <pic:spPr>
                    <a:xfrm>
                      <a:off x="0" y="0"/>
                      <a:ext cx="1382569" cy="2049785"/>
                    </a:xfrm>
                    <a:prstGeom prst="rect">
                      <a:avLst/>
                    </a:prstGeom>
                    <a:ln/>
                  </pic:spPr>
                </pic:pic>
              </a:graphicData>
            </a:graphic>
          </wp:inline>
        </w:drawing>
      </w:r>
    </w:p>
    <w:p w14:paraId="32649F2C" w14:textId="77777777" w:rsidR="007851B7" w:rsidRPr="00DC0BEB" w:rsidRDefault="008F52D0" w:rsidP="00E1356D">
      <w:pPr>
        <w:tabs>
          <w:tab w:val="left" w:pos="709"/>
          <w:tab w:val="right" w:leader="dot" w:pos="11482"/>
        </w:tabs>
        <w:spacing w:before="240" w:after="240"/>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8.10.  Потоковый граф модуля</w:t>
      </w:r>
    </w:p>
    <w:p w14:paraId="4BA1F7A5" w14:textId="77777777" w:rsidR="00294B69" w:rsidRDefault="008F52D0" w:rsidP="00FE6139">
      <w:pPr>
        <w:pStyle w:val="af9"/>
        <w:numPr>
          <w:ilvl w:val="0"/>
          <w:numId w:val="48"/>
        </w:numPr>
        <w:tabs>
          <w:tab w:val="left" w:pos="709"/>
          <w:tab w:val="right" w:leader="dot" w:pos="11482"/>
        </w:tabs>
        <w:rPr>
          <w:rFonts w:ascii="Times New Roman" w:eastAsia="Times New Roman" w:hAnsi="Times New Roman" w:cs="Times New Roman"/>
          <w:sz w:val="24"/>
          <w:szCs w:val="24"/>
        </w:rPr>
      </w:pPr>
      <w:r w:rsidRPr="00294B69">
        <w:rPr>
          <w:rFonts w:ascii="Times New Roman" w:eastAsia="Times New Roman" w:hAnsi="Times New Roman" w:cs="Times New Roman"/>
          <w:sz w:val="24"/>
          <w:szCs w:val="24"/>
        </w:rPr>
        <w:t>Определяется цикломатическая сложность потокового графа</w:t>
      </w:r>
    </w:p>
    <w:p w14:paraId="66D65DD9" w14:textId="31A051E0" w:rsidR="007851B7" w:rsidRPr="00294B69" w:rsidRDefault="008F52D0" w:rsidP="00FE6139">
      <w:pPr>
        <w:pStyle w:val="af9"/>
        <w:numPr>
          <w:ilvl w:val="0"/>
          <w:numId w:val="48"/>
        </w:numPr>
        <w:tabs>
          <w:tab w:val="left" w:pos="709"/>
          <w:tab w:val="right" w:leader="dot" w:pos="11482"/>
        </w:tabs>
        <w:rPr>
          <w:rFonts w:ascii="Times New Roman" w:eastAsia="Times New Roman" w:hAnsi="Times New Roman" w:cs="Times New Roman"/>
          <w:sz w:val="16"/>
          <w:szCs w:val="24"/>
        </w:rPr>
      </w:pPr>
      <w:r w:rsidRPr="00DC0BEB">
        <w:rPr>
          <w:rFonts w:ascii="Times New Roman" w:eastAsia="Times New Roman" w:hAnsi="Times New Roman" w:cs="Times New Roman"/>
          <w:sz w:val="24"/>
          <w:szCs w:val="24"/>
        </w:rPr>
        <w:t xml:space="preserve">Определяется базовое множество независимых путей. </w:t>
      </w:r>
      <w:r w:rsidRPr="00294B69">
        <w:rPr>
          <w:rFonts w:ascii="Times New Roman" w:eastAsia="Times New Roman" w:hAnsi="Times New Roman" w:cs="Times New Roman"/>
          <w:sz w:val="16"/>
          <w:szCs w:val="24"/>
        </w:rPr>
        <w:t xml:space="preserve">Для этого в начале выбирается любой один путь от входа в модуль к его выходу. Данный путь назовем </w:t>
      </w:r>
      <w:r w:rsidRPr="00294B69">
        <w:rPr>
          <w:rFonts w:ascii="Times New Roman" w:eastAsia="Times New Roman" w:hAnsi="Times New Roman" w:cs="Times New Roman"/>
          <w:i/>
          <w:sz w:val="16"/>
          <w:szCs w:val="24"/>
        </w:rPr>
        <w:t>первым базовым путем</w:t>
      </w:r>
      <w:r w:rsidRPr="00294B69">
        <w:rPr>
          <w:rFonts w:ascii="Times New Roman" w:eastAsia="Times New Roman" w:hAnsi="Times New Roman" w:cs="Times New Roman"/>
          <w:sz w:val="16"/>
          <w:szCs w:val="24"/>
        </w:rPr>
        <w:t>.</w:t>
      </w:r>
    </w:p>
    <w:p w14:paraId="2378988B"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После того как все операторы в модуле выполнены в каждом направлении, набор тестовых путей будет закончен.</w:t>
      </w:r>
    </w:p>
    <w:p w14:paraId="6480D447"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Достоинством метода является его независимость от вида потокового графа, т.е. метод применим как для циклических, так и для ациклических графов.</w:t>
      </w:r>
    </w:p>
    <w:p w14:paraId="3D5C8215" w14:textId="77777777" w:rsidR="007851B7" w:rsidRPr="00DC0BEB" w:rsidRDefault="008F52D0" w:rsidP="00DC0BEB">
      <w:pPr>
        <w:tabs>
          <w:tab w:val="left" w:pos="709"/>
          <w:tab w:val="right" w:leader="dot" w:pos="11482"/>
        </w:tabs>
        <w:ind w:left="142"/>
        <w:rPr>
          <w:rFonts w:ascii="Times New Roman" w:hAnsi="Times New Roman" w:cs="Times New Roman"/>
          <w:b/>
          <w:sz w:val="24"/>
          <w:szCs w:val="24"/>
        </w:rPr>
      </w:pPr>
      <w:r w:rsidRPr="00DC0BEB">
        <w:rPr>
          <w:rFonts w:ascii="Times New Roman" w:hAnsi="Times New Roman" w:cs="Times New Roman"/>
          <w:b/>
          <w:sz w:val="24"/>
          <w:szCs w:val="24"/>
        </w:rPr>
        <w:t>Тестирование циклов</w:t>
      </w:r>
    </w:p>
    <w:p w14:paraId="20F734C0" w14:textId="698F96A1"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Тестирование циклов производится по принципу “белого ящика”, при этом основное внимание уделяется прав</w:t>
      </w:r>
      <w:r w:rsidR="00294B69">
        <w:rPr>
          <w:rFonts w:ascii="Times New Roman" w:eastAsia="Times New Roman" w:hAnsi="Times New Roman" w:cs="Times New Roman"/>
          <w:sz w:val="24"/>
          <w:szCs w:val="24"/>
        </w:rPr>
        <w:t>ильности конструкции программы.</w:t>
      </w:r>
    </w:p>
    <w:p w14:paraId="46AF6A6A"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Возможны следующие </w:t>
      </w:r>
      <w:r w:rsidRPr="00DC0BEB">
        <w:rPr>
          <w:rFonts w:ascii="Times New Roman" w:eastAsia="Times New Roman" w:hAnsi="Times New Roman" w:cs="Times New Roman"/>
          <w:b/>
          <w:i/>
          <w:sz w:val="24"/>
          <w:szCs w:val="24"/>
        </w:rPr>
        <w:t>типы циклов</w:t>
      </w:r>
      <w:r w:rsidRPr="00DC0BEB">
        <w:rPr>
          <w:rFonts w:ascii="Times New Roman" w:eastAsia="Times New Roman" w:hAnsi="Times New Roman" w:cs="Times New Roman"/>
          <w:sz w:val="24"/>
          <w:szCs w:val="24"/>
        </w:rPr>
        <w:t>:</w:t>
      </w:r>
    </w:p>
    <w:p w14:paraId="529234FB" w14:textId="3E8C4AA8" w:rsidR="007851B7" w:rsidRPr="00294B69" w:rsidRDefault="00294B69" w:rsidP="00FE6139">
      <w:pPr>
        <w:pStyle w:val="af9"/>
        <w:numPr>
          <w:ilvl w:val="0"/>
          <w:numId w:val="49"/>
        </w:numPr>
        <w:tabs>
          <w:tab w:val="left" w:pos="709"/>
          <w:tab w:val="right" w:leader="dot" w:pos="11482"/>
        </w:tabs>
        <w:jc w:val="both"/>
        <w:rPr>
          <w:rFonts w:ascii="Times New Roman" w:eastAsia="Times New Roman" w:hAnsi="Times New Roman" w:cs="Times New Roman"/>
          <w:sz w:val="24"/>
          <w:szCs w:val="24"/>
          <w:lang w:val="ru-RU"/>
        </w:rPr>
      </w:pPr>
      <w:r w:rsidRPr="00294B69">
        <w:rPr>
          <w:rFonts w:ascii="Times New Roman" w:eastAsia="Times New Roman" w:hAnsi="Times New Roman" w:cs="Times New Roman"/>
          <w:i/>
          <w:sz w:val="24"/>
          <w:szCs w:val="24"/>
          <w:lang w:val="ru-RU"/>
        </w:rPr>
        <w:t>Пр</w:t>
      </w:r>
      <w:r w:rsidR="008F52D0" w:rsidRPr="00294B69">
        <w:rPr>
          <w:rFonts w:ascii="Times New Roman" w:eastAsia="Times New Roman" w:hAnsi="Times New Roman" w:cs="Times New Roman"/>
          <w:i/>
          <w:sz w:val="24"/>
          <w:szCs w:val="24"/>
        </w:rPr>
        <w:t>остые</w:t>
      </w:r>
      <w:r w:rsidRPr="00294B69">
        <w:rPr>
          <w:rFonts w:ascii="Times New Roman" w:eastAsia="Times New Roman" w:hAnsi="Times New Roman" w:cs="Times New Roman"/>
          <w:sz w:val="24"/>
          <w:szCs w:val="24"/>
          <w:lang w:val="ru-RU"/>
        </w:rPr>
        <w:t>;</w:t>
      </w:r>
    </w:p>
    <w:p w14:paraId="4E075E2B" w14:textId="7F885D40" w:rsidR="007851B7" w:rsidRPr="00294B69" w:rsidRDefault="00294B69" w:rsidP="00FE6139">
      <w:pPr>
        <w:pStyle w:val="af9"/>
        <w:numPr>
          <w:ilvl w:val="0"/>
          <w:numId w:val="49"/>
        </w:numPr>
        <w:tabs>
          <w:tab w:val="left" w:pos="709"/>
          <w:tab w:val="right" w:leader="dot" w:pos="11482"/>
        </w:tabs>
        <w:jc w:val="both"/>
        <w:rPr>
          <w:rFonts w:ascii="Times New Roman" w:eastAsia="Times New Roman" w:hAnsi="Times New Roman" w:cs="Times New Roman"/>
          <w:sz w:val="24"/>
          <w:szCs w:val="24"/>
          <w:lang w:val="ru-RU"/>
        </w:rPr>
      </w:pPr>
      <w:r w:rsidRPr="00294B69">
        <w:rPr>
          <w:rFonts w:ascii="Times New Roman" w:eastAsia="Times New Roman" w:hAnsi="Times New Roman" w:cs="Times New Roman"/>
          <w:i/>
          <w:sz w:val="24"/>
          <w:szCs w:val="24"/>
          <w:lang w:val="ru-RU"/>
        </w:rPr>
        <w:t>В</w:t>
      </w:r>
      <w:r w:rsidR="008F52D0" w:rsidRPr="00294B69">
        <w:rPr>
          <w:rFonts w:ascii="Times New Roman" w:eastAsia="Times New Roman" w:hAnsi="Times New Roman" w:cs="Times New Roman"/>
          <w:i/>
          <w:sz w:val="24"/>
          <w:szCs w:val="24"/>
        </w:rPr>
        <w:t>ложенные</w:t>
      </w:r>
      <w:r w:rsidRPr="00294B69">
        <w:rPr>
          <w:rFonts w:ascii="Times New Roman" w:eastAsia="Times New Roman" w:hAnsi="Times New Roman" w:cs="Times New Roman"/>
          <w:sz w:val="24"/>
          <w:szCs w:val="24"/>
          <w:lang w:val="ru-RU"/>
        </w:rPr>
        <w:t>;</w:t>
      </w:r>
    </w:p>
    <w:p w14:paraId="1233B9F2" w14:textId="538EA03D" w:rsidR="007851B7" w:rsidRPr="00294B69" w:rsidRDefault="00294B69" w:rsidP="00FE6139">
      <w:pPr>
        <w:pStyle w:val="af9"/>
        <w:numPr>
          <w:ilvl w:val="0"/>
          <w:numId w:val="49"/>
        </w:numPr>
        <w:tabs>
          <w:tab w:val="left" w:pos="709"/>
          <w:tab w:val="right" w:leader="dot" w:pos="11482"/>
        </w:tabs>
        <w:jc w:val="both"/>
        <w:rPr>
          <w:rFonts w:ascii="Times New Roman" w:eastAsia="Times New Roman" w:hAnsi="Times New Roman" w:cs="Times New Roman"/>
          <w:sz w:val="24"/>
          <w:szCs w:val="24"/>
        </w:rPr>
      </w:pPr>
      <w:del w:id="108" w:author="Вадим Стубеда" w:date="2020-03-19T00:47:00Z">
        <w:r w:rsidRPr="00294B69" w:rsidDel="00BC5515">
          <w:rPr>
            <w:rFonts w:ascii="Times New Roman" w:eastAsia="Times New Roman" w:hAnsi="Times New Roman" w:cs="Times New Roman"/>
            <w:i/>
            <w:sz w:val="24"/>
            <w:szCs w:val="24"/>
            <w:lang w:val="ru-RU"/>
          </w:rPr>
          <w:delText>Н</w:delText>
        </w:r>
        <w:r w:rsidR="008F52D0" w:rsidRPr="00294B69" w:rsidDel="00BC5515">
          <w:rPr>
            <w:rFonts w:ascii="Times New Roman" w:eastAsia="Times New Roman" w:hAnsi="Times New Roman" w:cs="Times New Roman"/>
            <w:i/>
            <w:sz w:val="24"/>
            <w:szCs w:val="24"/>
          </w:rPr>
          <w:delText>еструктурированные</w:delText>
        </w:r>
        <w:r w:rsidRPr="00294B69" w:rsidDel="00BC5515">
          <w:rPr>
            <w:rFonts w:ascii="Times New Roman" w:eastAsia="Times New Roman" w:hAnsi="Times New Roman" w:cs="Times New Roman"/>
            <w:sz w:val="24"/>
            <w:szCs w:val="24"/>
          </w:rPr>
          <w:delText>(</w:delText>
        </w:r>
      </w:del>
      <w:ins w:id="109" w:author="Вадим Стубеда" w:date="2020-03-19T00:47:00Z">
        <w:r w:rsidR="00BC5515" w:rsidRPr="00294B69">
          <w:rPr>
            <w:rFonts w:ascii="Times New Roman" w:eastAsia="Times New Roman" w:hAnsi="Times New Roman" w:cs="Times New Roman"/>
            <w:i/>
            <w:sz w:val="24"/>
            <w:szCs w:val="24"/>
            <w:lang w:val="ru-RU"/>
          </w:rPr>
          <w:t>Н</w:t>
        </w:r>
        <w:r w:rsidR="00BC5515" w:rsidRPr="00294B69">
          <w:rPr>
            <w:rFonts w:ascii="Times New Roman" w:eastAsia="Times New Roman" w:hAnsi="Times New Roman" w:cs="Times New Roman"/>
            <w:i/>
            <w:sz w:val="24"/>
            <w:szCs w:val="24"/>
          </w:rPr>
          <w:t>еструктурированные</w:t>
        </w:r>
        <w:r w:rsidR="00BC5515" w:rsidRPr="00294B69">
          <w:rPr>
            <w:rFonts w:ascii="Times New Roman" w:eastAsia="Times New Roman" w:hAnsi="Times New Roman" w:cs="Times New Roman"/>
            <w:sz w:val="24"/>
            <w:szCs w:val="24"/>
          </w:rPr>
          <w:t xml:space="preserve"> (</w:t>
        </w:r>
      </w:ins>
      <w:r w:rsidR="008F52D0" w:rsidRPr="00294B69">
        <w:rPr>
          <w:rFonts w:ascii="Times New Roman" w:eastAsia="Times New Roman" w:hAnsi="Times New Roman" w:cs="Times New Roman"/>
          <w:sz w:val="24"/>
          <w:szCs w:val="24"/>
        </w:rPr>
        <w:t>go to)</w:t>
      </w:r>
      <w:r>
        <w:rPr>
          <w:rFonts w:ascii="Times New Roman" w:eastAsia="Times New Roman" w:hAnsi="Times New Roman" w:cs="Times New Roman"/>
          <w:sz w:val="24"/>
          <w:szCs w:val="24"/>
        </w:rPr>
        <w:t>.</w:t>
      </w:r>
    </w:p>
    <w:p w14:paraId="65712F76" w14:textId="67FD3FF0"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Для проверки простых циклов с числом повторений </w:t>
      </w:r>
      <w:r w:rsidRPr="00DC0BEB">
        <w:rPr>
          <w:rFonts w:ascii="Times New Roman" w:eastAsia="Times New Roman" w:hAnsi="Times New Roman" w:cs="Times New Roman"/>
          <w:b/>
          <w:i/>
          <w:sz w:val="24"/>
          <w:szCs w:val="24"/>
        </w:rPr>
        <w:t>n</w:t>
      </w:r>
      <w:r w:rsidR="00294B69">
        <w:rPr>
          <w:rFonts w:ascii="Times New Roman" w:eastAsia="Times New Roman" w:hAnsi="Times New Roman" w:cs="Times New Roman"/>
          <w:sz w:val="24"/>
          <w:szCs w:val="24"/>
        </w:rPr>
        <w:t xml:space="preserve"> можно использовать следующий </w:t>
      </w:r>
      <w:r w:rsidRPr="00DC0BEB">
        <w:rPr>
          <w:rFonts w:ascii="Times New Roman" w:eastAsia="Times New Roman" w:hAnsi="Times New Roman" w:cs="Times New Roman"/>
          <w:sz w:val="24"/>
          <w:szCs w:val="24"/>
        </w:rPr>
        <w:t>возможный набор тестов:</w:t>
      </w:r>
    </w:p>
    <w:p w14:paraId="4236A4B3" w14:textId="77777777" w:rsidR="007851B7" w:rsidRPr="00DC0BEB" w:rsidRDefault="008F52D0" w:rsidP="00DC0BEB">
      <w:pPr>
        <w:numPr>
          <w:ilvl w:val="0"/>
          <w:numId w:val="1"/>
        </w:numPr>
        <w:tabs>
          <w:tab w:val="left" w:pos="709"/>
          <w:tab w:val="right" w:leader="dot" w:pos="11482"/>
        </w:tabs>
        <w:ind w:left="142"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ни одного прохода цикла;</w:t>
      </w:r>
    </w:p>
    <w:p w14:paraId="455930E8" w14:textId="77777777" w:rsidR="007851B7" w:rsidRPr="00DC0BEB" w:rsidRDefault="008F52D0" w:rsidP="00DC0BEB">
      <w:pPr>
        <w:numPr>
          <w:ilvl w:val="0"/>
          <w:numId w:val="1"/>
        </w:numPr>
        <w:tabs>
          <w:tab w:val="left" w:pos="709"/>
          <w:tab w:val="right" w:leader="dot" w:pos="11482"/>
        </w:tabs>
        <w:ind w:left="142"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один проход цикла;</w:t>
      </w:r>
    </w:p>
    <w:p w14:paraId="09B611DF" w14:textId="77777777" w:rsidR="007851B7" w:rsidRPr="00DC0BEB" w:rsidRDefault="008F52D0" w:rsidP="00DC0BEB">
      <w:pPr>
        <w:numPr>
          <w:ilvl w:val="0"/>
          <w:numId w:val="1"/>
        </w:numPr>
        <w:tabs>
          <w:tab w:val="left" w:pos="709"/>
          <w:tab w:val="right" w:leader="dot" w:pos="11482"/>
        </w:tabs>
        <w:ind w:left="142"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m &lt; n</w:t>
      </w:r>
      <w:r w:rsidRPr="00DC0BEB">
        <w:rPr>
          <w:rFonts w:ascii="Times New Roman" w:eastAsia="Times New Roman" w:hAnsi="Times New Roman" w:cs="Times New Roman"/>
          <w:sz w:val="24"/>
          <w:szCs w:val="24"/>
        </w:rPr>
        <w:t xml:space="preserve"> проходов цикла, где </w:t>
      </w:r>
      <w:r w:rsidRPr="00DC0BEB">
        <w:rPr>
          <w:rFonts w:ascii="Times New Roman" w:eastAsia="Times New Roman" w:hAnsi="Times New Roman" w:cs="Times New Roman"/>
          <w:b/>
          <w:i/>
          <w:sz w:val="24"/>
          <w:szCs w:val="24"/>
        </w:rPr>
        <w:t>m</w:t>
      </w:r>
      <w:r w:rsidRPr="00DC0BEB">
        <w:rPr>
          <w:rFonts w:ascii="Times New Roman" w:eastAsia="Times New Roman" w:hAnsi="Times New Roman" w:cs="Times New Roman"/>
          <w:sz w:val="24"/>
          <w:szCs w:val="24"/>
        </w:rPr>
        <w:t xml:space="preserve"> – достаточно малое число проходов, если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 xml:space="preserve"> достаточно велико;</w:t>
      </w:r>
    </w:p>
    <w:p w14:paraId="28D84678" w14:textId="77777777" w:rsidR="007851B7" w:rsidRPr="00DC0BEB" w:rsidRDefault="008F52D0" w:rsidP="00DC0BEB">
      <w:pPr>
        <w:numPr>
          <w:ilvl w:val="0"/>
          <w:numId w:val="1"/>
        </w:numPr>
        <w:tabs>
          <w:tab w:val="left" w:pos="709"/>
          <w:tab w:val="right" w:leader="dot" w:pos="11482"/>
        </w:tabs>
        <w:ind w:left="142" w:firstLine="0"/>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 xml:space="preserve"> – 1,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 xml:space="preserve"> + 1 проходов цикла, если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 xml:space="preserve"> достаточно мало.</w:t>
      </w:r>
    </w:p>
    <w:p w14:paraId="0C1434C0" w14:textId="77777777" w:rsidR="007851B7" w:rsidRPr="00294B69"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294B69">
        <w:rPr>
          <w:rFonts w:ascii="Times New Roman" w:eastAsia="Times New Roman" w:hAnsi="Times New Roman" w:cs="Times New Roman"/>
          <w:sz w:val="16"/>
          <w:szCs w:val="24"/>
        </w:rPr>
        <w:t>Если цикл простой и число повторений не определено, то должны быть тесты с однократным выполнением тела цикла и без выполнения тела цикла.</w:t>
      </w:r>
    </w:p>
    <w:p w14:paraId="7E386457" w14:textId="77777777" w:rsidR="007851B7" w:rsidRPr="00294B69"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294B69">
        <w:rPr>
          <w:rFonts w:ascii="Times New Roman" w:eastAsia="Times New Roman" w:hAnsi="Times New Roman" w:cs="Times New Roman"/>
          <w:sz w:val="16"/>
          <w:szCs w:val="24"/>
        </w:rPr>
        <w:t xml:space="preserve">В случае вложенных циклов общее число путей может быть достаточно большим, поэтому для сокращения числа тестов применяется следующая </w:t>
      </w:r>
      <w:r w:rsidRPr="00294B69">
        <w:rPr>
          <w:rFonts w:ascii="Times New Roman" w:eastAsia="Times New Roman" w:hAnsi="Times New Roman" w:cs="Times New Roman"/>
          <w:i/>
          <w:sz w:val="16"/>
          <w:szCs w:val="24"/>
        </w:rPr>
        <w:t>методика</w:t>
      </w:r>
      <w:r w:rsidRPr="00294B69">
        <w:rPr>
          <w:rFonts w:ascii="Times New Roman" w:eastAsia="Times New Roman" w:hAnsi="Times New Roman" w:cs="Times New Roman"/>
          <w:sz w:val="16"/>
          <w:szCs w:val="24"/>
        </w:rPr>
        <w:t>:</w:t>
      </w:r>
    </w:p>
    <w:p w14:paraId="546E5F75" w14:textId="77777777" w:rsidR="007851B7" w:rsidRPr="00294B69"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294B69">
        <w:rPr>
          <w:rFonts w:ascii="Times New Roman" w:eastAsia="Times New Roman" w:hAnsi="Times New Roman" w:cs="Times New Roman"/>
          <w:sz w:val="16"/>
          <w:szCs w:val="24"/>
        </w:rPr>
        <w:t>1)вначале выбирается самый внутренний цикл и устанавливается минимальное значение параметров для всех охватывающих циклов;</w:t>
      </w:r>
    </w:p>
    <w:p w14:paraId="2950DD1A" w14:textId="77777777" w:rsidR="007851B7" w:rsidRPr="00294B69"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294B69">
        <w:rPr>
          <w:rFonts w:ascii="Times New Roman" w:eastAsia="Times New Roman" w:hAnsi="Times New Roman" w:cs="Times New Roman"/>
          <w:sz w:val="16"/>
          <w:szCs w:val="24"/>
        </w:rPr>
        <w:t>2)для самого внутреннего цикла проводятся тесты простого цикла;</w:t>
      </w:r>
    </w:p>
    <w:p w14:paraId="1E3F00DE" w14:textId="77777777" w:rsidR="007851B7" w:rsidRPr="00294B69"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294B69">
        <w:rPr>
          <w:rFonts w:ascii="Times New Roman" w:eastAsia="Times New Roman" w:hAnsi="Times New Roman" w:cs="Times New Roman"/>
          <w:sz w:val="16"/>
          <w:szCs w:val="24"/>
        </w:rPr>
        <w:t>3)переходят в следующий по порядку объемлющий цикл и проводят с ним тесты простого цикла, при этом устанавливают минимальные значения параметров всех объемлющих и внутренних циклов;</w:t>
      </w:r>
    </w:p>
    <w:p w14:paraId="721116FE" w14:textId="77777777" w:rsidR="007851B7" w:rsidRPr="00294B69"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294B69">
        <w:rPr>
          <w:rFonts w:ascii="Times New Roman" w:eastAsia="Times New Roman" w:hAnsi="Times New Roman" w:cs="Times New Roman"/>
          <w:sz w:val="16"/>
          <w:szCs w:val="24"/>
        </w:rPr>
        <w:t>4)шаги методики повторяют до тех пор, пока не будут протестированы все циклы программы.</w:t>
      </w:r>
    </w:p>
    <w:p w14:paraId="2589691B" w14:textId="4396426B" w:rsidR="007851B7" w:rsidRPr="00294B69" w:rsidRDefault="008F52D0" w:rsidP="00294B69">
      <w:pPr>
        <w:tabs>
          <w:tab w:val="left" w:pos="709"/>
          <w:tab w:val="right" w:leader="dot" w:pos="11482"/>
        </w:tabs>
        <w:ind w:left="142"/>
        <w:rPr>
          <w:rFonts w:ascii="Times New Roman" w:eastAsia="Times New Roman" w:hAnsi="Times New Roman" w:cs="Times New Roman"/>
          <w:sz w:val="16"/>
          <w:szCs w:val="24"/>
        </w:rPr>
      </w:pPr>
      <w:r w:rsidRPr="00294B69">
        <w:rPr>
          <w:rFonts w:ascii="Times New Roman" w:eastAsia="Times New Roman" w:hAnsi="Times New Roman" w:cs="Times New Roman"/>
          <w:sz w:val="16"/>
          <w:szCs w:val="24"/>
        </w:rPr>
        <w:t xml:space="preserve">Неструктурированные циклы </w:t>
      </w:r>
      <w:del w:id="110" w:author="Вадим Стубеда" w:date="2020-03-19T00:47:00Z">
        <w:r w:rsidRPr="00294B69" w:rsidDel="00BC5515">
          <w:rPr>
            <w:rFonts w:ascii="Times New Roman" w:eastAsia="Times New Roman" w:hAnsi="Times New Roman" w:cs="Times New Roman"/>
            <w:sz w:val="16"/>
            <w:szCs w:val="24"/>
          </w:rPr>
          <w:delText>тестировать нельзя</w:delText>
        </w:r>
      </w:del>
      <w:ins w:id="111" w:author="Вадим Стубеда" w:date="2020-03-19T00:47:00Z">
        <w:r w:rsidR="00BC5515" w:rsidRPr="00294B69">
          <w:rPr>
            <w:rFonts w:ascii="Times New Roman" w:eastAsia="Times New Roman" w:hAnsi="Times New Roman" w:cs="Times New Roman"/>
            <w:sz w:val="16"/>
            <w:szCs w:val="24"/>
          </w:rPr>
          <w:t>тестировать нельзя,</w:t>
        </w:r>
      </w:ins>
      <w:r w:rsidRPr="00294B69">
        <w:rPr>
          <w:rFonts w:ascii="Times New Roman" w:eastAsia="Times New Roman" w:hAnsi="Times New Roman" w:cs="Times New Roman"/>
          <w:sz w:val="16"/>
          <w:szCs w:val="24"/>
        </w:rPr>
        <w:t xml:space="preserve"> и они должны быть приведены к структурированному виду.</w:t>
      </w:r>
    </w:p>
    <w:p w14:paraId="2391E782" w14:textId="272D6F5C"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12" w:name="_Toc35467824"/>
      <w:r w:rsidRPr="00DC0BEB">
        <w:rPr>
          <w:rFonts w:ascii="Times New Roman" w:hAnsi="Times New Roman" w:cs="Times New Roman"/>
          <w:b/>
          <w:color w:val="000000"/>
          <w:sz w:val="24"/>
          <w:szCs w:val="24"/>
        </w:rPr>
        <w:t>Функциональное тестирование ПО. Общие сведения. Цели функционального тестирования. Уровни функционального тестирования.</w:t>
      </w:r>
      <w:bookmarkEnd w:id="112"/>
    </w:p>
    <w:p w14:paraId="2F6B30A2" w14:textId="2859FE7E" w:rsidR="007851B7" w:rsidRPr="00010239"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010239">
        <w:rPr>
          <w:rFonts w:ascii="Times New Roman" w:eastAsia="Times New Roman" w:hAnsi="Times New Roman" w:cs="Times New Roman"/>
          <w:sz w:val="16"/>
          <w:szCs w:val="24"/>
        </w:rPr>
        <w:t xml:space="preserve">Функциональное тестирование является основным видом тестирования ПО.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w:t>
      </w:r>
      <w:r w:rsidR="00010239" w:rsidRPr="00010239">
        <w:rPr>
          <w:rFonts w:ascii="Times New Roman" w:eastAsia="Times New Roman" w:hAnsi="Times New Roman" w:cs="Times New Roman"/>
          <w:sz w:val="16"/>
          <w:szCs w:val="24"/>
        </w:rPr>
        <w:t>проверяется на</w:t>
      </w:r>
      <w:r w:rsidRPr="00010239">
        <w:rPr>
          <w:rFonts w:ascii="Times New Roman" w:eastAsia="Times New Roman" w:hAnsi="Times New Roman" w:cs="Times New Roman"/>
          <w:sz w:val="16"/>
          <w:szCs w:val="24"/>
        </w:rPr>
        <w:t xml:space="preserve"> правильность в некоторых точках области её определения.</w:t>
      </w:r>
    </w:p>
    <w:p w14:paraId="1731346D" w14:textId="77777777" w:rsidR="00010239"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Функциональное тестирование не является альтернативой структурному тестированию – это дополняющий подход, позволяющий обнаружить другие классы ошибок.</w:t>
      </w:r>
    </w:p>
    <w:p w14:paraId="3E35787D" w14:textId="3B7F09AA"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del w:id="113" w:author="Вадим Стубеда" w:date="2020-03-19T00:47:00Z">
        <w:r w:rsidRPr="00DC0BEB" w:rsidDel="00BC5515">
          <w:rPr>
            <w:rFonts w:ascii="Times New Roman" w:eastAsia="Times New Roman" w:hAnsi="Times New Roman" w:cs="Times New Roman"/>
            <w:sz w:val="24"/>
            <w:szCs w:val="24"/>
          </w:rPr>
          <w:delText>Например:</w:delText>
        </w:r>
      </w:del>
      <w:ins w:id="114" w:author="Вадим Стубеда" w:date="2020-03-19T00:47:00Z">
        <w:r w:rsidR="00BC5515" w:rsidRPr="00DC0BEB">
          <w:rPr>
            <w:rFonts w:ascii="Times New Roman" w:eastAsia="Times New Roman" w:hAnsi="Times New Roman" w:cs="Times New Roman"/>
            <w:sz w:val="24"/>
            <w:szCs w:val="24"/>
          </w:rPr>
          <w:t>Например:</w:t>
        </w:r>
      </w:ins>
    </w:p>
    <w:p w14:paraId="245C31BF" w14:textId="36FDACF1" w:rsidR="007851B7" w:rsidRPr="00010239" w:rsidRDefault="00010239" w:rsidP="00FE6139">
      <w:pPr>
        <w:pStyle w:val="af9"/>
        <w:numPr>
          <w:ilvl w:val="0"/>
          <w:numId w:val="50"/>
        </w:numPr>
        <w:tabs>
          <w:tab w:val="left" w:pos="709"/>
          <w:tab w:val="right" w:leader="dot" w:pos="11482"/>
        </w:tabs>
        <w:jc w:val="both"/>
        <w:rPr>
          <w:rFonts w:ascii="Times New Roman" w:eastAsia="Times New Roman" w:hAnsi="Times New Roman" w:cs="Times New Roman"/>
          <w:sz w:val="24"/>
          <w:szCs w:val="24"/>
        </w:rPr>
      </w:pPr>
      <w:r w:rsidRPr="00010239">
        <w:rPr>
          <w:rFonts w:ascii="Times New Roman" w:eastAsia="Times New Roman" w:hAnsi="Times New Roman" w:cs="Times New Roman"/>
          <w:sz w:val="24"/>
          <w:szCs w:val="24"/>
          <w:lang w:val="ru-RU"/>
        </w:rPr>
        <w:t>О</w:t>
      </w:r>
      <w:r w:rsidR="008F52D0" w:rsidRPr="00010239">
        <w:rPr>
          <w:rFonts w:ascii="Times New Roman" w:eastAsia="Times New Roman" w:hAnsi="Times New Roman" w:cs="Times New Roman"/>
          <w:sz w:val="24"/>
          <w:szCs w:val="24"/>
        </w:rPr>
        <w:t xml:space="preserve">бнаружение </w:t>
      </w:r>
      <w:del w:id="115" w:author="Вадим Стубеда" w:date="2020-03-19T00:47:00Z">
        <w:r w:rsidR="008F52D0" w:rsidRPr="00010239" w:rsidDel="00D9375B">
          <w:rPr>
            <w:rFonts w:ascii="Times New Roman" w:eastAsia="Times New Roman" w:hAnsi="Times New Roman" w:cs="Times New Roman"/>
            <w:sz w:val="24"/>
            <w:szCs w:val="24"/>
          </w:rPr>
          <w:delText>некорректных  или</w:delText>
        </w:r>
      </w:del>
      <w:ins w:id="116" w:author="Вадим Стубеда" w:date="2020-03-19T00:47:00Z">
        <w:r w:rsidR="00D9375B" w:rsidRPr="00010239">
          <w:rPr>
            <w:rFonts w:ascii="Times New Roman" w:eastAsia="Times New Roman" w:hAnsi="Times New Roman" w:cs="Times New Roman"/>
            <w:sz w:val="24"/>
            <w:szCs w:val="24"/>
          </w:rPr>
          <w:t>некорректных или</w:t>
        </w:r>
      </w:ins>
      <w:r w:rsidR="008F52D0" w:rsidRPr="00010239">
        <w:rPr>
          <w:rFonts w:ascii="Times New Roman" w:eastAsia="Times New Roman" w:hAnsi="Times New Roman" w:cs="Times New Roman"/>
          <w:sz w:val="24"/>
          <w:szCs w:val="24"/>
        </w:rPr>
        <w:t xml:space="preserve"> отсутствующих функций;</w:t>
      </w:r>
    </w:p>
    <w:p w14:paraId="7FED3A29" w14:textId="0CC9D9CC" w:rsidR="007851B7" w:rsidRPr="00010239" w:rsidRDefault="00010239" w:rsidP="00FE6139">
      <w:pPr>
        <w:pStyle w:val="af9"/>
        <w:numPr>
          <w:ilvl w:val="0"/>
          <w:numId w:val="50"/>
        </w:numPr>
        <w:tabs>
          <w:tab w:val="left" w:pos="709"/>
          <w:tab w:val="right" w:leader="dot" w:pos="11482"/>
        </w:tabs>
        <w:jc w:val="both"/>
        <w:rPr>
          <w:rFonts w:ascii="Times New Roman" w:eastAsia="Times New Roman" w:hAnsi="Times New Roman" w:cs="Times New Roman"/>
          <w:sz w:val="24"/>
          <w:szCs w:val="24"/>
        </w:rPr>
      </w:pPr>
      <w:r w:rsidRPr="00010239">
        <w:rPr>
          <w:rFonts w:ascii="Times New Roman" w:eastAsia="Times New Roman" w:hAnsi="Times New Roman" w:cs="Times New Roman"/>
          <w:sz w:val="24"/>
          <w:szCs w:val="24"/>
          <w:lang w:val="ru-RU"/>
        </w:rPr>
        <w:t>О</w:t>
      </w:r>
      <w:r w:rsidR="008F52D0" w:rsidRPr="00010239">
        <w:rPr>
          <w:rFonts w:ascii="Times New Roman" w:eastAsia="Times New Roman" w:hAnsi="Times New Roman" w:cs="Times New Roman"/>
          <w:sz w:val="24"/>
          <w:szCs w:val="24"/>
        </w:rPr>
        <w:t>бнаружение ошибок интерфейса;</w:t>
      </w:r>
    </w:p>
    <w:p w14:paraId="4ADD2590" w14:textId="5F5C178A" w:rsidR="007851B7" w:rsidRPr="00010239" w:rsidRDefault="00010239" w:rsidP="00FE6139">
      <w:pPr>
        <w:pStyle w:val="af9"/>
        <w:numPr>
          <w:ilvl w:val="0"/>
          <w:numId w:val="50"/>
        </w:numPr>
        <w:tabs>
          <w:tab w:val="left" w:pos="709"/>
          <w:tab w:val="right" w:leader="dot" w:pos="11482"/>
        </w:tabs>
        <w:jc w:val="both"/>
        <w:rPr>
          <w:rFonts w:ascii="Times New Roman" w:eastAsia="Times New Roman" w:hAnsi="Times New Roman" w:cs="Times New Roman"/>
          <w:sz w:val="24"/>
          <w:szCs w:val="24"/>
        </w:rPr>
      </w:pPr>
      <w:r w:rsidRPr="00010239">
        <w:rPr>
          <w:rFonts w:ascii="Times New Roman" w:eastAsia="Times New Roman" w:hAnsi="Times New Roman" w:cs="Times New Roman"/>
          <w:sz w:val="24"/>
          <w:szCs w:val="24"/>
          <w:lang w:val="ru-RU"/>
        </w:rPr>
        <w:t>О</w:t>
      </w:r>
      <w:r w:rsidR="008F52D0" w:rsidRPr="00010239">
        <w:rPr>
          <w:rFonts w:ascii="Times New Roman" w:eastAsia="Times New Roman" w:hAnsi="Times New Roman" w:cs="Times New Roman"/>
          <w:sz w:val="24"/>
          <w:szCs w:val="24"/>
        </w:rPr>
        <w:t>бнаружение ошибок во внешних структурах данных (файлы, базы данных).</w:t>
      </w:r>
    </w:p>
    <w:p w14:paraId="20F6EA18" w14:textId="77777777" w:rsidR="007851B7" w:rsidRPr="00010239" w:rsidRDefault="008F52D0" w:rsidP="00DC0BEB">
      <w:pPr>
        <w:tabs>
          <w:tab w:val="left" w:pos="709"/>
          <w:tab w:val="right" w:leader="dot" w:pos="11482"/>
        </w:tabs>
        <w:ind w:left="142"/>
        <w:rPr>
          <w:rFonts w:ascii="Times New Roman" w:eastAsia="Times New Roman" w:hAnsi="Times New Roman" w:cs="Times New Roman"/>
          <w:sz w:val="16"/>
          <w:szCs w:val="24"/>
        </w:rPr>
      </w:pPr>
      <w:r w:rsidRPr="00010239">
        <w:rPr>
          <w:rFonts w:ascii="Times New Roman" w:eastAsia="Times New Roman" w:hAnsi="Times New Roman" w:cs="Times New Roman"/>
          <w:sz w:val="16"/>
          <w:szCs w:val="24"/>
        </w:rPr>
        <w:t>В отличие от структурного, функциональное тестирование используется на более поздних этапах тестирования.</w:t>
      </w:r>
    </w:p>
    <w:p w14:paraId="3B7F59F5"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 зависимости от того используются или нет средства автоматизации тестирования функциональное тестирование подразделяется на:</w:t>
      </w:r>
    </w:p>
    <w:p w14:paraId="1FAAF189" w14:textId="5E062318" w:rsidR="007851B7" w:rsidRPr="00010239" w:rsidRDefault="00010239" w:rsidP="00FE6139">
      <w:pPr>
        <w:pStyle w:val="af9"/>
        <w:numPr>
          <w:ilvl w:val="0"/>
          <w:numId w:val="51"/>
        </w:numPr>
        <w:tabs>
          <w:tab w:val="left" w:pos="709"/>
          <w:tab w:val="right" w:leader="dot" w:pos="11482"/>
        </w:tabs>
        <w:rPr>
          <w:rFonts w:ascii="Times New Roman" w:eastAsia="Times New Roman" w:hAnsi="Times New Roman" w:cs="Times New Roman"/>
          <w:sz w:val="24"/>
          <w:szCs w:val="24"/>
        </w:rPr>
      </w:pPr>
      <w:r w:rsidRPr="00010239">
        <w:rPr>
          <w:rFonts w:ascii="Times New Roman" w:eastAsia="Times New Roman" w:hAnsi="Times New Roman" w:cs="Times New Roman"/>
          <w:sz w:val="24"/>
          <w:szCs w:val="24"/>
          <w:lang w:val="ru-RU"/>
        </w:rPr>
        <w:t>Р</w:t>
      </w:r>
      <w:r w:rsidR="008F52D0" w:rsidRPr="00010239">
        <w:rPr>
          <w:rFonts w:ascii="Times New Roman" w:eastAsia="Times New Roman" w:hAnsi="Times New Roman" w:cs="Times New Roman"/>
          <w:sz w:val="24"/>
          <w:szCs w:val="24"/>
        </w:rPr>
        <w:t>учное тестирование;</w:t>
      </w:r>
    </w:p>
    <w:p w14:paraId="7C00CCF6" w14:textId="33BDFABA" w:rsidR="007851B7" w:rsidRPr="00010239" w:rsidRDefault="00010239" w:rsidP="00FE6139">
      <w:pPr>
        <w:pStyle w:val="af9"/>
        <w:numPr>
          <w:ilvl w:val="0"/>
          <w:numId w:val="51"/>
        </w:numPr>
        <w:tabs>
          <w:tab w:val="left" w:pos="709"/>
          <w:tab w:val="right" w:leader="dot" w:pos="11482"/>
        </w:tabs>
        <w:rPr>
          <w:rFonts w:ascii="Times New Roman" w:eastAsia="Times New Roman" w:hAnsi="Times New Roman" w:cs="Times New Roman"/>
          <w:sz w:val="24"/>
          <w:szCs w:val="24"/>
        </w:rPr>
      </w:pPr>
      <w:r w:rsidRPr="00010239">
        <w:rPr>
          <w:rFonts w:ascii="Times New Roman" w:eastAsia="Times New Roman" w:hAnsi="Times New Roman" w:cs="Times New Roman"/>
          <w:sz w:val="24"/>
          <w:szCs w:val="24"/>
          <w:lang w:val="ru-RU"/>
        </w:rPr>
        <w:t>А</w:t>
      </w:r>
      <w:r w:rsidR="008F52D0" w:rsidRPr="00010239">
        <w:rPr>
          <w:rFonts w:ascii="Times New Roman" w:eastAsia="Times New Roman" w:hAnsi="Times New Roman" w:cs="Times New Roman"/>
          <w:sz w:val="24"/>
          <w:szCs w:val="24"/>
        </w:rPr>
        <w:t>втоматическое или автоматизированное тестирование</w:t>
      </w:r>
      <w:r>
        <w:rPr>
          <w:rFonts w:ascii="Times New Roman" w:eastAsia="Times New Roman" w:hAnsi="Times New Roman" w:cs="Times New Roman"/>
          <w:sz w:val="24"/>
          <w:szCs w:val="24"/>
          <w:lang w:val="ru-RU"/>
        </w:rPr>
        <w:t xml:space="preserve"> </w:t>
      </w:r>
      <w:r w:rsidR="008F52D0" w:rsidRPr="00010239">
        <w:rPr>
          <w:rFonts w:ascii="Times New Roman" w:eastAsia="Times New Roman" w:hAnsi="Times New Roman" w:cs="Times New Roman"/>
          <w:sz w:val="24"/>
          <w:szCs w:val="24"/>
        </w:rPr>
        <w:t>(</w:t>
      </w:r>
      <w:r>
        <w:rPr>
          <w:rFonts w:ascii="Times New Roman" w:eastAsia="Times New Roman" w:hAnsi="Times New Roman" w:cs="Times New Roman"/>
          <w:sz w:val="24"/>
          <w:szCs w:val="24"/>
          <w:lang w:val="ru-RU"/>
        </w:rPr>
        <w:t>исп. инструментальных средств</w:t>
      </w:r>
      <w:r w:rsidR="008F52D0" w:rsidRPr="00010239">
        <w:rPr>
          <w:rFonts w:ascii="Times New Roman" w:eastAsia="Times New Roman" w:hAnsi="Times New Roman" w:cs="Times New Roman"/>
          <w:sz w:val="24"/>
          <w:szCs w:val="24"/>
        </w:rPr>
        <w:t>).</w:t>
      </w:r>
    </w:p>
    <w:p w14:paraId="0B9D5887" w14:textId="7BC6FF7C" w:rsidR="007851B7" w:rsidRPr="00DC0BEB" w:rsidRDefault="00010239" w:rsidP="00DC0BEB">
      <w:pPr>
        <w:tabs>
          <w:tab w:val="left" w:pos="709"/>
          <w:tab w:val="right" w:leader="dot" w:pos="11482"/>
        </w:tabs>
        <w:ind w:left="142"/>
        <w:rPr>
          <w:rFonts w:ascii="Times New Roman" w:eastAsia="Times New Roman" w:hAnsi="Times New Roman" w:cs="Times New Roman"/>
          <w:sz w:val="24"/>
          <w:szCs w:val="24"/>
        </w:rPr>
      </w:pPr>
      <w:r>
        <w:rPr>
          <w:rFonts w:ascii="Times New Roman" w:eastAsia="Times New Roman" w:hAnsi="Times New Roman" w:cs="Times New Roman"/>
          <w:b/>
          <w:sz w:val="24"/>
          <w:szCs w:val="24"/>
        </w:rPr>
        <w:t>Цел</w:t>
      </w:r>
      <w:r w:rsidR="008F52D0" w:rsidRPr="00010239">
        <w:rPr>
          <w:rFonts w:ascii="Times New Roman" w:eastAsia="Times New Roman" w:hAnsi="Times New Roman" w:cs="Times New Roman"/>
          <w:b/>
          <w:sz w:val="24"/>
          <w:szCs w:val="24"/>
        </w:rPr>
        <w:t>и функционального тестирования</w:t>
      </w:r>
      <w:r w:rsidR="008F52D0" w:rsidRPr="00DC0BEB">
        <w:rPr>
          <w:rFonts w:ascii="Times New Roman" w:eastAsia="Times New Roman" w:hAnsi="Times New Roman" w:cs="Times New Roman"/>
          <w:sz w:val="24"/>
          <w:szCs w:val="24"/>
        </w:rPr>
        <w:t>:</w:t>
      </w:r>
    </w:p>
    <w:p w14:paraId="2E59F97A" w14:textId="4B536594" w:rsidR="007851B7" w:rsidRPr="00010239" w:rsidRDefault="00010239" w:rsidP="00FE6139">
      <w:pPr>
        <w:pStyle w:val="af9"/>
        <w:numPr>
          <w:ilvl w:val="0"/>
          <w:numId w:val="52"/>
        </w:numPr>
        <w:tabs>
          <w:tab w:val="left" w:pos="709"/>
          <w:tab w:val="right" w:leader="dot" w:pos="11482"/>
        </w:tabs>
        <w:jc w:val="both"/>
        <w:rPr>
          <w:rFonts w:ascii="Times New Roman" w:eastAsia="Times New Roman" w:hAnsi="Times New Roman" w:cs="Times New Roman"/>
          <w:sz w:val="24"/>
          <w:szCs w:val="24"/>
        </w:rPr>
      </w:pPr>
      <w:r w:rsidRPr="00010239">
        <w:rPr>
          <w:rFonts w:ascii="Times New Roman" w:eastAsia="Times New Roman" w:hAnsi="Times New Roman" w:cs="Times New Roman"/>
          <w:sz w:val="24"/>
          <w:szCs w:val="24"/>
          <w:lang w:val="ru-RU"/>
        </w:rPr>
        <w:t>П</w:t>
      </w:r>
      <w:r w:rsidR="008F52D0" w:rsidRPr="00010239">
        <w:rPr>
          <w:rFonts w:ascii="Times New Roman" w:eastAsia="Times New Roman" w:hAnsi="Times New Roman" w:cs="Times New Roman"/>
          <w:sz w:val="24"/>
          <w:szCs w:val="24"/>
        </w:rPr>
        <w:t>оиск тестировщиками в тестируемом ПО ошибок</w:t>
      </w:r>
      <w:r w:rsidR="008F52D0" w:rsidRPr="00010239">
        <w:rPr>
          <w:rFonts w:ascii="Times New Roman" w:eastAsia="Times New Roman" w:hAnsi="Times New Roman" w:cs="Times New Roman"/>
          <w:sz w:val="16"/>
          <w:szCs w:val="24"/>
        </w:rPr>
        <w:t xml:space="preserve"> и, чем больше будет их найдено и серьёзнее они будут, тем лучше. При этом очевидно, что даже для небольших программ провести 100% исчерпывающее тестирование невозможно в силу ограниченных компьютерных, материальных и временных ресурсов. Поэтому на практике тестирования всегда недостаточно, и в тестируемом ПО остаются не выявленные ошибки;</w:t>
      </w:r>
    </w:p>
    <w:p w14:paraId="4CC48D45" w14:textId="7D1564B0" w:rsidR="007851B7" w:rsidRPr="00010239" w:rsidRDefault="00010239" w:rsidP="00FE6139">
      <w:pPr>
        <w:pStyle w:val="af9"/>
        <w:numPr>
          <w:ilvl w:val="0"/>
          <w:numId w:val="52"/>
        </w:numPr>
        <w:tabs>
          <w:tab w:val="left" w:pos="709"/>
          <w:tab w:val="right" w:leader="dot" w:pos="11482"/>
        </w:tabs>
        <w:jc w:val="both"/>
        <w:rPr>
          <w:rFonts w:ascii="Times New Roman" w:eastAsia="Times New Roman" w:hAnsi="Times New Roman" w:cs="Times New Roman"/>
          <w:sz w:val="24"/>
          <w:szCs w:val="24"/>
        </w:rPr>
      </w:pPr>
      <w:r w:rsidRPr="00010239">
        <w:rPr>
          <w:rFonts w:ascii="Times New Roman" w:eastAsia="Times New Roman" w:hAnsi="Times New Roman" w:cs="Times New Roman"/>
          <w:sz w:val="24"/>
          <w:szCs w:val="24"/>
          <w:lang w:val="ru-RU"/>
        </w:rPr>
        <w:t>Д</w:t>
      </w:r>
      <w:r w:rsidR="008F52D0" w:rsidRPr="00010239">
        <w:rPr>
          <w:rFonts w:ascii="Times New Roman" w:eastAsia="Times New Roman" w:hAnsi="Times New Roman" w:cs="Times New Roman"/>
          <w:sz w:val="24"/>
          <w:szCs w:val="24"/>
        </w:rPr>
        <w:t xml:space="preserve">окументирование тестировщиками найденных </w:t>
      </w:r>
      <w:r w:rsidRPr="00010239">
        <w:rPr>
          <w:rFonts w:ascii="Times New Roman" w:eastAsia="Times New Roman" w:hAnsi="Times New Roman" w:cs="Times New Roman"/>
          <w:sz w:val="24"/>
          <w:szCs w:val="24"/>
        </w:rPr>
        <w:t>ошибок с</w:t>
      </w:r>
      <w:r w:rsidR="008F52D0" w:rsidRPr="00010239">
        <w:rPr>
          <w:rFonts w:ascii="Times New Roman" w:eastAsia="Times New Roman" w:hAnsi="Times New Roman" w:cs="Times New Roman"/>
          <w:sz w:val="24"/>
          <w:szCs w:val="24"/>
        </w:rPr>
        <w:t xml:space="preserve"> целью дальнейшего их исправления программистом. </w:t>
      </w:r>
      <w:r w:rsidR="008F52D0" w:rsidRPr="00010239">
        <w:rPr>
          <w:rFonts w:ascii="Times New Roman" w:eastAsia="Times New Roman" w:hAnsi="Times New Roman" w:cs="Times New Roman"/>
          <w:sz w:val="16"/>
          <w:szCs w:val="24"/>
        </w:rPr>
        <w:t>При этом необходимо, чтобы абсолютно каждая найденная ошибка была задокументирована;</w:t>
      </w:r>
    </w:p>
    <w:p w14:paraId="2B6C62A4" w14:textId="2C91D90D" w:rsidR="007851B7" w:rsidRPr="00010239" w:rsidRDefault="00010239" w:rsidP="00FE6139">
      <w:pPr>
        <w:pStyle w:val="af9"/>
        <w:numPr>
          <w:ilvl w:val="0"/>
          <w:numId w:val="52"/>
        </w:numPr>
        <w:tabs>
          <w:tab w:val="left" w:pos="709"/>
          <w:tab w:val="right" w:leader="dot" w:pos="11482"/>
        </w:tabs>
        <w:jc w:val="both"/>
        <w:rPr>
          <w:rFonts w:ascii="Times New Roman" w:eastAsia="Times New Roman" w:hAnsi="Times New Roman" w:cs="Times New Roman"/>
          <w:sz w:val="24"/>
          <w:szCs w:val="24"/>
        </w:rPr>
      </w:pPr>
      <w:r w:rsidRPr="00010239">
        <w:rPr>
          <w:rFonts w:ascii="Times New Roman" w:eastAsia="Times New Roman" w:hAnsi="Times New Roman" w:cs="Times New Roman"/>
          <w:sz w:val="24"/>
          <w:szCs w:val="24"/>
          <w:lang w:val="ru-RU"/>
        </w:rPr>
        <w:t>О</w:t>
      </w:r>
      <w:r w:rsidR="008F52D0" w:rsidRPr="00010239">
        <w:rPr>
          <w:rFonts w:ascii="Times New Roman" w:eastAsia="Times New Roman" w:hAnsi="Times New Roman" w:cs="Times New Roman"/>
          <w:sz w:val="24"/>
          <w:szCs w:val="24"/>
        </w:rPr>
        <w:t xml:space="preserve">пределение </w:t>
      </w:r>
      <w:r w:rsidRPr="00010239">
        <w:rPr>
          <w:rFonts w:ascii="Times New Roman" w:eastAsia="Times New Roman" w:hAnsi="Times New Roman" w:cs="Times New Roman"/>
          <w:sz w:val="24"/>
          <w:szCs w:val="24"/>
        </w:rPr>
        <w:t>соответствия,</w:t>
      </w:r>
      <w:r w:rsidR="008F52D0" w:rsidRPr="00010239">
        <w:rPr>
          <w:rFonts w:ascii="Times New Roman" w:eastAsia="Times New Roman" w:hAnsi="Times New Roman" w:cs="Times New Roman"/>
          <w:sz w:val="24"/>
          <w:szCs w:val="24"/>
        </w:rPr>
        <w:t xml:space="preserve"> тестируемого ПО предъявляемым к нему требованиям и принятие объективного заключения о возможности поставки протестированного ПО заказчику. </w:t>
      </w:r>
      <w:r w:rsidR="008F52D0" w:rsidRPr="00010239">
        <w:rPr>
          <w:rFonts w:ascii="Times New Roman" w:eastAsia="Times New Roman" w:hAnsi="Times New Roman" w:cs="Times New Roman"/>
          <w:sz w:val="16"/>
          <w:szCs w:val="24"/>
        </w:rPr>
        <w:t>Причём это заключение, как правило, делает менеджер проекта. При этом тестировщик путём предоставления максимально полной и объективной информации о качестве тестируемого ПО влияет на принятие данного заключения.</w:t>
      </w:r>
    </w:p>
    <w:p w14:paraId="7810E77F" w14:textId="77FC7317" w:rsidR="007851B7" w:rsidRPr="00DC0BEB" w:rsidRDefault="00010239" w:rsidP="00DC0BEB">
      <w:pPr>
        <w:tabs>
          <w:tab w:val="left" w:pos="709"/>
          <w:tab w:val="right" w:leader="dot" w:pos="11482"/>
        </w:tabs>
        <w:ind w:left="142"/>
        <w:jc w:val="both"/>
        <w:rPr>
          <w:rFonts w:ascii="Times New Roman" w:eastAsia="Times New Roman" w:hAnsi="Times New Roman" w:cs="Times New Roman"/>
          <w:sz w:val="24"/>
          <w:szCs w:val="24"/>
        </w:rPr>
      </w:pPr>
      <w:r w:rsidRPr="00010239">
        <w:rPr>
          <w:rFonts w:ascii="Times New Roman" w:eastAsia="Times New Roman" w:hAnsi="Times New Roman" w:cs="Times New Roman"/>
          <w:b/>
          <w:sz w:val="24"/>
          <w:szCs w:val="24"/>
          <w:lang w:val="ru-RU"/>
        </w:rPr>
        <w:t>Классификация ф</w:t>
      </w:r>
      <w:r w:rsidR="008F52D0" w:rsidRPr="00010239">
        <w:rPr>
          <w:rFonts w:ascii="Times New Roman" w:eastAsia="Times New Roman" w:hAnsi="Times New Roman" w:cs="Times New Roman"/>
          <w:b/>
          <w:sz w:val="24"/>
          <w:szCs w:val="24"/>
        </w:rPr>
        <w:t>ункционально</w:t>
      </w:r>
      <w:r w:rsidRPr="00010239">
        <w:rPr>
          <w:rFonts w:ascii="Times New Roman" w:eastAsia="Times New Roman" w:hAnsi="Times New Roman" w:cs="Times New Roman"/>
          <w:b/>
          <w:sz w:val="24"/>
          <w:szCs w:val="24"/>
          <w:lang w:val="ru-RU"/>
        </w:rPr>
        <w:t>го</w:t>
      </w:r>
      <w:r w:rsidRPr="00010239">
        <w:rPr>
          <w:rFonts w:ascii="Times New Roman" w:eastAsia="Times New Roman" w:hAnsi="Times New Roman" w:cs="Times New Roman"/>
          <w:b/>
          <w:sz w:val="24"/>
          <w:szCs w:val="24"/>
        </w:rPr>
        <w:t xml:space="preserve"> тестирования</w:t>
      </w:r>
      <w:r w:rsidR="008F52D0" w:rsidRPr="00DC0BEB">
        <w:rPr>
          <w:rFonts w:ascii="Times New Roman" w:eastAsia="Times New Roman" w:hAnsi="Times New Roman" w:cs="Times New Roman"/>
          <w:sz w:val="24"/>
          <w:szCs w:val="24"/>
        </w:rPr>
        <w:t>:</w:t>
      </w:r>
    </w:p>
    <w:p w14:paraId="3B8DDCA3" w14:textId="679BD995" w:rsidR="007851B7" w:rsidRPr="00010239" w:rsidRDefault="00010239" w:rsidP="00FE6139">
      <w:pPr>
        <w:pStyle w:val="af9"/>
        <w:numPr>
          <w:ilvl w:val="0"/>
          <w:numId w:val="53"/>
        </w:numPr>
        <w:tabs>
          <w:tab w:val="left" w:pos="709"/>
          <w:tab w:val="right" w:leader="dot" w:pos="11482"/>
        </w:tabs>
        <w:rPr>
          <w:rFonts w:ascii="Times New Roman" w:eastAsia="Times New Roman" w:hAnsi="Times New Roman" w:cs="Times New Roman"/>
          <w:sz w:val="24"/>
          <w:szCs w:val="24"/>
          <w:lang w:val="en-US"/>
        </w:rPr>
      </w:pPr>
      <w:r w:rsidRPr="00010239">
        <w:rPr>
          <w:rFonts w:ascii="Times New Roman" w:eastAsia="Times New Roman" w:hAnsi="Times New Roman" w:cs="Times New Roman"/>
          <w:sz w:val="24"/>
          <w:szCs w:val="24"/>
          <w:lang w:val="ru-RU"/>
        </w:rPr>
        <w:t>П</w:t>
      </w:r>
      <w:r w:rsidR="008F52D0" w:rsidRPr="00010239">
        <w:rPr>
          <w:rFonts w:ascii="Times New Roman" w:eastAsia="Times New Roman" w:hAnsi="Times New Roman" w:cs="Times New Roman"/>
          <w:sz w:val="24"/>
          <w:szCs w:val="24"/>
        </w:rPr>
        <w:t>риёмочный</w:t>
      </w:r>
      <w:r w:rsidR="008F52D0" w:rsidRPr="00010239">
        <w:rPr>
          <w:rFonts w:ascii="Times New Roman" w:eastAsia="Times New Roman" w:hAnsi="Times New Roman" w:cs="Times New Roman"/>
          <w:sz w:val="24"/>
          <w:szCs w:val="24"/>
          <w:lang w:val="en-US"/>
        </w:rPr>
        <w:t xml:space="preserve"> </w:t>
      </w:r>
      <w:r w:rsidR="008F52D0" w:rsidRPr="00010239">
        <w:rPr>
          <w:rFonts w:ascii="Times New Roman" w:eastAsia="Times New Roman" w:hAnsi="Times New Roman" w:cs="Times New Roman"/>
          <w:sz w:val="24"/>
          <w:szCs w:val="24"/>
        </w:rPr>
        <w:t>тест</w:t>
      </w:r>
      <w:r w:rsidR="008F52D0" w:rsidRPr="00010239">
        <w:rPr>
          <w:rFonts w:ascii="Times New Roman" w:eastAsia="Times New Roman" w:hAnsi="Times New Roman" w:cs="Times New Roman"/>
          <w:sz w:val="24"/>
          <w:szCs w:val="24"/>
          <w:lang w:val="en-US"/>
        </w:rPr>
        <w:t xml:space="preserve"> (smoke test);</w:t>
      </w:r>
    </w:p>
    <w:p w14:paraId="4C562976" w14:textId="022AD3E3" w:rsidR="007851B7" w:rsidRPr="00010239" w:rsidRDefault="00010239" w:rsidP="00FE6139">
      <w:pPr>
        <w:pStyle w:val="af9"/>
        <w:numPr>
          <w:ilvl w:val="0"/>
          <w:numId w:val="53"/>
        </w:numPr>
        <w:tabs>
          <w:tab w:val="left" w:pos="709"/>
          <w:tab w:val="right" w:leader="dot" w:pos="11482"/>
        </w:tabs>
        <w:rPr>
          <w:rFonts w:ascii="Times New Roman" w:eastAsia="Times New Roman" w:hAnsi="Times New Roman" w:cs="Times New Roman"/>
          <w:sz w:val="24"/>
          <w:szCs w:val="24"/>
          <w:lang w:val="en-US"/>
        </w:rPr>
      </w:pPr>
      <w:r w:rsidRPr="00010239">
        <w:rPr>
          <w:rFonts w:ascii="Times New Roman" w:eastAsia="Times New Roman" w:hAnsi="Times New Roman" w:cs="Times New Roman"/>
          <w:sz w:val="24"/>
          <w:szCs w:val="24"/>
          <w:lang w:val="ru-RU"/>
        </w:rPr>
        <w:t>К</w:t>
      </w:r>
      <w:r w:rsidR="008F52D0" w:rsidRPr="00010239">
        <w:rPr>
          <w:rFonts w:ascii="Times New Roman" w:eastAsia="Times New Roman" w:hAnsi="Times New Roman" w:cs="Times New Roman"/>
          <w:sz w:val="24"/>
          <w:szCs w:val="24"/>
        </w:rPr>
        <w:t>ритический</w:t>
      </w:r>
      <w:r w:rsidR="008F52D0" w:rsidRPr="00010239">
        <w:rPr>
          <w:rFonts w:ascii="Times New Roman" w:eastAsia="Times New Roman" w:hAnsi="Times New Roman" w:cs="Times New Roman"/>
          <w:sz w:val="24"/>
          <w:szCs w:val="24"/>
          <w:lang w:val="en-US"/>
        </w:rPr>
        <w:t xml:space="preserve"> </w:t>
      </w:r>
      <w:r w:rsidR="008F52D0" w:rsidRPr="00010239">
        <w:rPr>
          <w:rFonts w:ascii="Times New Roman" w:eastAsia="Times New Roman" w:hAnsi="Times New Roman" w:cs="Times New Roman"/>
          <w:sz w:val="24"/>
          <w:szCs w:val="24"/>
        </w:rPr>
        <w:t>тест</w:t>
      </w:r>
      <w:r w:rsidR="008F52D0" w:rsidRPr="00010239">
        <w:rPr>
          <w:rFonts w:ascii="Times New Roman" w:eastAsia="Times New Roman" w:hAnsi="Times New Roman" w:cs="Times New Roman"/>
          <w:sz w:val="24"/>
          <w:szCs w:val="24"/>
          <w:lang w:val="en-US"/>
        </w:rPr>
        <w:t xml:space="preserve"> (critical path test);</w:t>
      </w:r>
    </w:p>
    <w:p w14:paraId="20818250" w14:textId="27D41F93" w:rsidR="007851B7" w:rsidRPr="00010239" w:rsidRDefault="00010239" w:rsidP="00FE6139">
      <w:pPr>
        <w:pStyle w:val="af9"/>
        <w:numPr>
          <w:ilvl w:val="0"/>
          <w:numId w:val="53"/>
        </w:numPr>
        <w:tabs>
          <w:tab w:val="left" w:pos="709"/>
          <w:tab w:val="right" w:leader="dot" w:pos="11482"/>
        </w:tabs>
        <w:rPr>
          <w:rFonts w:ascii="Times New Roman" w:eastAsia="Times New Roman" w:hAnsi="Times New Roman" w:cs="Times New Roman"/>
          <w:sz w:val="24"/>
          <w:szCs w:val="24"/>
        </w:rPr>
      </w:pPr>
      <w:r w:rsidRPr="00010239">
        <w:rPr>
          <w:rFonts w:ascii="Times New Roman" w:eastAsia="Times New Roman" w:hAnsi="Times New Roman" w:cs="Times New Roman"/>
          <w:sz w:val="24"/>
          <w:szCs w:val="24"/>
          <w:lang w:val="ru-RU"/>
        </w:rPr>
        <w:t>Р</w:t>
      </w:r>
      <w:r w:rsidR="008F52D0" w:rsidRPr="00010239">
        <w:rPr>
          <w:rFonts w:ascii="Times New Roman" w:eastAsia="Times New Roman" w:hAnsi="Times New Roman" w:cs="Times New Roman"/>
          <w:sz w:val="24"/>
          <w:szCs w:val="24"/>
        </w:rPr>
        <w:t>асширенный тест (extended test).</w:t>
      </w:r>
    </w:p>
    <w:p w14:paraId="237106DD" w14:textId="77777777"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7408C">
        <w:rPr>
          <w:rFonts w:ascii="Times New Roman" w:eastAsia="Times New Roman" w:hAnsi="Times New Roman" w:cs="Times New Roman"/>
          <w:sz w:val="16"/>
          <w:szCs w:val="24"/>
        </w:rPr>
        <w:t>Приёмочный тест является самым первым и коротким тестом, проверяющим работу основной функциональности тестируемого ПО. В зависимости от сложности ПО он длится от получаса до 2-3-х часов максимум, и затем принимается решение о целесообразности дальнейшего тестирования. При этом, если ПО не прошло приёмочный тест, то оно отправляется на доработку программистам, так как нет смысла выполнять дальнейшее тестирование.</w:t>
      </w:r>
    </w:p>
    <w:p w14:paraId="422110EB" w14:textId="77777777"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7408C">
        <w:rPr>
          <w:rFonts w:ascii="Times New Roman" w:eastAsia="Times New Roman" w:hAnsi="Times New Roman" w:cs="Times New Roman"/>
          <w:sz w:val="16"/>
          <w:szCs w:val="24"/>
        </w:rPr>
        <w:t>Критический тест является основным по объёму тестирования видом теста. Во время критического теста проверяется основная функциональность тестируемого ПО, критичная для конечного пользователя при стандартном использовании ПО. В рамках данного тестирования проверяется большинство основных требований, предъявляемых к тестируемому ПО.</w:t>
      </w:r>
    </w:p>
    <w:p w14:paraId="0992EFE6" w14:textId="77777777"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7408C">
        <w:rPr>
          <w:rFonts w:ascii="Times New Roman" w:eastAsia="Times New Roman" w:hAnsi="Times New Roman" w:cs="Times New Roman"/>
          <w:sz w:val="16"/>
          <w:szCs w:val="24"/>
        </w:rPr>
        <w:t xml:space="preserve">Расширенный тест представляет собой углубленный тест, при котором проверяется нестандартное использование тестируемого ПО. При этом прогоняются различные сложные, логически запутанные сценарии и совершаются действия, которые пользователь будет совершать редко. Расширенный тест используется в тех предметных областях, где риски велики и где отказ ПО может привести к большим финансовым потерям и(или) гибели людей. Протестированное ПО при этом должно работать надёжно в любой ситуации. Для тех предметных областей, где риски не велики, ПО может быть и не столь надёжным, и поэтому нет смысла тратить временные и материальные ресурсы на разработку и прогон сложных и запутанных тестовых сценариев.  </w:t>
      </w:r>
    </w:p>
    <w:p w14:paraId="650A0CF0" w14:textId="3C3ABE9C" w:rsidR="007851B7" w:rsidRPr="00DC0BEB" w:rsidRDefault="00D7408C" w:rsidP="00DC0BEB">
      <w:pPr>
        <w:tabs>
          <w:tab w:val="left" w:pos="709"/>
          <w:tab w:val="right" w:leader="dot" w:pos="11482"/>
        </w:tabs>
        <w:ind w:left="142"/>
        <w:rPr>
          <w:rFonts w:ascii="Times New Roman" w:eastAsia="Times New Roman" w:hAnsi="Times New Roman" w:cs="Times New Roman"/>
          <w:sz w:val="24"/>
          <w:szCs w:val="24"/>
        </w:rPr>
      </w:pPr>
      <w:r w:rsidRPr="00D7408C">
        <w:rPr>
          <w:rFonts w:ascii="Times New Roman" w:eastAsia="Times New Roman" w:hAnsi="Times New Roman" w:cs="Times New Roman"/>
          <w:b/>
          <w:sz w:val="24"/>
          <w:szCs w:val="24"/>
          <w:lang w:val="ru-RU"/>
        </w:rPr>
        <w:t>М</w:t>
      </w:r>
      <w:r w:rsidRPr="00D7408C">
        <w:rPr>
          <w:rFonts w:ascii="Times New Roman" w:eastAsia="Times New Roman" w:hAnsi="Times New Roman" w:cs="Times New Roman"/>
          <w:b/>
          <w:sz w:val="24"/>
          <w:szCs w:val="24"/>
        </w:rPr>
        <w:t>етоды тестирования</w:t>
      </w:r>
      <w:r w:rsidR="008F52D0" w:rsidRPr="00D7408C">
        <w:rPr>
          <w:rFonts w:ascii="Times New Roman" w:eastAsia="Times New Roman" w:hAnsi="Times New Roman" w:cs="Times New Roman"/>
          <w:b/>
          <w:sz w:val="24"/>
          <w:szCs w:val="24"/>
        </w:rPr>
        <w:t xml:space="preserve"> ПО</w:t>
      </w:r>
      <w:r w:rsidR="008F52D0" w:rsidRPr="00DC0BEB">
        <w:rPr>
          <w:rFonts w:ascii="Times New Roman" w:eastAsia="Times New Roman" w:hAnsi="Times New Roman" w:cs="Times New Roman"/>
          <w:sz w:val="24"/>
          <w:szCs w:val="24"/>
        </w:rPr>
        <w:t>:</w:t>
      </w:r>
    </w:p>
    <w:p w14:paraId="4D9F50D7" w14:textId="34AF2829" w:rsidR="007851B7" w:rsidRPr="00D7408C" w:rsidRDefault="008F52D0" w:rsidP="00FE6139">
      <w:pPr>
        <w:pStyle w:val="af9"/>
        <w:numPr>
          <w:ilvl w:val="0"/>
          <w:numId w:val="54"/>
        </w:numPr>
        <w:tabs>
          <w:tab w:val="left" w:pos="709"/>
          <w:tab w:val="right" w:leader="dot" w:pos="11482"/>
        </w:tabs>
        <w:jc w:val="both"/>
        <w:rPr>
          <w:rFonts w:ascii="Times New Roman" w:eastAsia="Times New Roman" w:hAnsi="Times New Roman" w:cs="Times New Roman"/>
          <w:sz w:val="24"/>
          <w:szCs w:val="24"/>
        </w:rPr>
      </w:pPr>
      <w:r w:rsidRPr="00D7408C">
        <w:rPr>
          <w:rFonts w:ascii="Times New Roman" w:eastAsia="Times New Roman" w:hAnsi="Times New Roman" w:cs="Times New Roman"/>
          <w:sz w:val="24"/>
          <w:szCs w:val="24"/>
        </w:rPr>
        <w:t>Метод эквивалентного разбиения;</w:t>
      </w:r>
    </w:p>
    <w:p w14:paraId="6EBFCA1B" w14:textId="30D19A42" w:rsidR="007851B7" w:rsidRPr="00D7408C" w:rsidRDefault="008F52D0" w:rsidP="00FE6139">
      <w:pPr>
        <w:pStyle w:val="af9"/>
        <w:numPr>
          <w:ilvl w:val="0"/>
          <w:numId w:val="54"/>
        </w:numPr>
        <w:tabs>
          <w:tab w:val="left" w:pos="709"/>
          <w:tab w:val="right" w:leader="dot" w:pos="11482"/>
        </w:tabs>
        <w:jc w:val="both"/>
        <w:rPr>
          <w:rFonts w:ascii="Times New Roman" w:eastAsia="Times New Roman" w:hAnsi="Times New Roman" w:cs="Times New Roman"/>
          <w:sz w:val="24"/>
          <w:szCs w:val="24"/>
        </w:rPr>
      </w:pPr>
      <w:r w:rsidRPr="00D7408C">
        <w:rPr>
          <w:rFonts w:ascii="Times New Roman" w:eastAsia="Times New Roman" w:hAnsi="Times New Roman" w:cs="Times New Roman"/>
          <w:sz w:val="24"/>
          <w:szCs w:val="24"/>
        </w:rPr>
        <w:t>Метод анализа граничных условий.</w:t>
      </w:r>
    </w:p>
    <w:p w14:paraId="4EB955BC" w14:textId="7DDAB5D9"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17" w:name="_Toc35467825"/>
      <w:r w:rsidRPr="00DC0BEB">
        <w:rPr>
          <w:rFonts w:ascii="Times New Roman" w:hAnsi="Times New Roman" w:cs="Times New Roman"/>
          <w:b/>
          <w:color w:val="000000"/>
          <w:sz w:val="24"/>
          <w:szCs w:val="24"/>
        </w:rPr>
        <w:t>Понятие класса эквивалентности. Примеры.</w:t>
      </w:r>
      <w:bookmarkEnd w:id="117"/>
    </w:p>
    <w:p w14:paraId="371AE4BD" w14:textId="77777777"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7408C">
        <w:rPr>
          <w:rFonts w:ascii="Times New Roman" w:eastAsia="Times New Roman" w:hAnsi="Times New Roman" w:cs="Times New Roman"/>
          <w:sz w:val="16"/>
          <w:szCs w:val="24"/>
        </w:rPr>
        <w:t>Разбиение на классы эквивалентности (КЭ) представляет собой технологию проектирования тестов, ориентированную на снижение числа тестов необходимых для подтверждения корректности функциональных возможностей ПО. Основная идея, стоящая за разбиением на классы эквивалентности, заключается в том, чтобы разбить область ввода ПО на классы данных. При этом, очевидно, если проектировать тесты для каждого класса данных, но не для каждого элемента класса, то общее количество требуемых тестов уменьшится.</w:t>
      </w:r>
    </w:p>
    <w:p w14:paraId="1DC5FF87" w14:textId="77777777"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7408C">
        <w:rPr>
          <w:rFonts w:ascii="Times New Roman" w:eastAsia="Times New Roman" w:hAnsi="Times New Roman" w:cs="Times New Roman"/>
          <w:sz w:val="16"/>
          <w:szCs w:val="24"/>
        </w:rPr>
        <w:t>Принадлежность двух элементов данных к одному и тому же классу эквивалентности приводит к выбору общего набора операторов в тестируемом модуле.</w:t>
      </w:r>
    </w:p>
    <w:p w14:paraId="4FE8A1DA" w14:textId="77777777"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7408C">
        <w:rPr>
          <w:rFonts w:ascii="Times New Roman" w:eastAsia="Times New Roman" w:hAnsi="Times New Roman" w:cs="Times New Roman"/>
          <w:sz w:val="16"/>
          <w:szCs w:val="24"/>
        </w:rPr>
        <w:t>Принадлежность двух элементов данных к различным классам эквивалентности означает, что существует по крайней мере одна строка кода, требуемая для обработки одного элемента данных, которая не будет использоваться при обработке другого элемента данных.</w:t>
      </w:r>
    </w:p>
    <w:p w14:paraId="2A9610CC" w14:textId="36F84D41" w:rsidR="007851B7" w:rsidRPr="00DC0BEB" w:rsidRDefault="00D7408C"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Е</w:t>
      </w:r>
      <w:r w:rsidR="008F52D0" w:rsidRPr="00DC0BEB">
        <w:rPr>
          <w:rFonts w:ascii="Times New Roman" w:eastAsia="Times New Roman" w:hAnsi="Times New Roman" w:cs="Times New Roman"/>
          <w:sz w:val="24"/>
          <w:szCs w:val="24"/>
        </w:rPr>
        <w:t xml:space="preserve">сли от выполнения двух тестов ожидается один и тот же результат, то с точки зрения надёжности ПО эти тесты считаются </w:t>
      </w:r>
      <w:r w:rsidR="008F52D0" w:rsidRPr="00D7408C">
        <w:rPr>
          <w:rFonts w:ascii="Times New Roman" w:eastAsia="Times New Roman" w:hAnsi="Times New Roman" w:cs="Times New Roman"/>
          <w:b/>
          <w:sz w:val="24"/>
          <w:szCs w:val="24"/>
        </w:rPr>
        <w:t>эквивалентными</w:t>
      </w:r>
      <w:r w:rsidR="008F52D0" w:rsidRPr="00DC0BEB">
        <w:rPr>
          <w:rFonts w:ascii="Times New Roman" w:eastAsia="Times New Roman" w:hAnsi="Times New Roman" w:cs="Times New Roman"/>
          <w:sz w:val="24"/>
          <w:szCs w:val="24"/>
        </w:rPr>
        <w:t>.</w:t>
      </w:r>
    </w:p>
    <w:p w14:paraId="5A0F2B77"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 общем группа тестов представляет собой класс эквивалентности, если выполняются следующие условия:</w:t>
      </w:r>
    </w:p>
    <w:p w14:paraId="13034767" w14:textId="6EB87866" w:rsidR="007851B7" w:rsidRPr="00D7408C" w:rsidRDefault="008F52D0" w:rsidP="00FE6139">
      <w:pPr>
        <w:pStyle w:val="af9"/>
        <w:numPr>
          <w:ilvl w:val="0"/>
          <w:numId w:val="55"/>
        </w:numPr>
        <w:tabs>
          <w:tab w:val="left" w:pos="709"/>
          <w:tab w:val="right" w:leader="dot" w:pos="11482"/>
        </w:tabs>
        <w:jc w:val="both"/>
        <w:rPr>
          <w:rFonts w:ascii="Times New Roman" w:eastAsia="Times New Roman" w:hAnsi="Times New Roman" w:cs="Times New Roman"/>
          <w:sz w:val="24"/>
          <w:szCs w:val="24"/>
        </w:rPr>
      </w:pPr>
      <w:r w:rsidRPr="00D7408C">
        <w:rPr>
          <w:rFonts w:ascii="Times New Roman" w:eastAsia="Times New Roman" w:hAnsi="Times New Roman" w:cs="Times New Roman"/>
          <w:sz w:val="24"/>
          <w:szCs w:val="24"/>
        </w:rPr>
        <w:t>Все тесты предназначены для выявления одной и той же ошибки;</w:t>
      </w:r>
    </w:p>
    <w:p w14:paraId="7FD705B8" w14:textId="35EFCD54" w:rsidR="007851B7" w:rsidRPr="00D7408C" w:rsidRDefault="008F52D0" w:rsidP="00FE6139">
      <w:pPr>
        <w:pStyle w:val="af9"/>
        <w:numPr>
          <w:ilvl w:val="0"/>
          <w:numId w:val="55"/>
        </w:numPr>
        <w:tabs>
          <w:tab w:val="left" w:pos="709"/>
          <w:tab w:val="right" w:leader="dot" w:pos="11482"/>
        </w:tabs>
        <w:jc w:val="both"/>
        <w:rPr>
          <w:rFonts w:ascii="Times New Roman" w:eastAsia="Times New Roman" w:hAnsi="Times New Roman" w:cs="Times New Roman"/>
          <w:sz w:val="24"/>
          <w:szCs w:val="24"/>
        </w:rPr>
      </w:pPr>
      <w:r w:rsidRPr="00D7408C">
        <w:rPr>
          <w:rFonts w:ascii="Times New Roman" w:eastAsia="Times New Roman" w:hAnsi="Times New Roman" w:cs="Times New Roman"/>
          <w:sz w:val="24"/>
          <w:szCs w:val="24"/>
        </w:rPr>
        <w:t>Если один из тестов выявляет ошибку, то остальные тесты скорее всего выявят эту же ошибку (с высокой вероятностью);</w:t>
      </w:r>
    </w:p>
    <w:p w14:paraId="770352BC" w14:textId="4BA4D520" w:rsidR="007851B7" w:rsidRPr="00D7408C" w:rsidRDefault="008F52D0" w:rsidP="00FE6139">
      <w:pPr>
        <w:pStyle w:val="af9"/>
        <w:numPr>
          <w:ilvl w:val="0"/>
          <w:numId w:val="55"/>
        </w:numPr>
        <w:tabs>
          <w:tab w:val="left" w:pos="709"/>
          <w:tab w:val="right" w:leader="dot" w:pos="11482"/>
        </w:tabs>
        <w:jc w:val="both"/>
        <w:rPr>
          <w:rFonts w:ascii="Times New Roman" w:eastAsia="Times New Roman" w:hAnsi="Times New Roman" w:cs="Times New Roman"/>
          <w:sz w:val="24"/>
          <w:szCs w:val="24"/>
        </w:rPr>
      </w:pPr>
      <w:r w:rsidRPr="00D7408C">
        <w:rPr>
          <w:rFonts w:ascii="Times New Roman" w:eastAsia="Times New Roman" w:hAnsi="Times New Roman" w:cs="Times New Roman"/>
          <w:sz w:val="24"/>
          <w:szCs w:val="24"/>
        </w:rPr>
        <w:t>Если один из тестов не выявит ошибку, то и остальные тесты скорее всего не выявят эту ошибку (с высокой вероятностью).</w:t>
      </w:r>
    </w:p>
    <w:p w14:paraId="5589EFE8" w14:textId="566A0488"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DC0BEB">
        <w:rPr>
          <w:rFonts w:ascii="Times New Roman" w:eastAsia="Times New Roman" w:hAnsi="Times New Roman" w:cs="Times New Roman"/>
          <w:sz w:val="24"/>
          <w:szCs w:val="24"/>
        </w:rPr>
        <w:t>Классы эквивалентности выделяются путем выбора каждого входного условия</w:t>
      </w:r>
      <w:r w:rsidR="00D7408C">
        <w:rPr>
          <w:rFonts w:ascii="Times New Roman" w:eastAsia="Times New Roman" w:hAnsi="Times New Roman" w:cs="Times New Roman"/>
          <w:sz w:val="24"/>
          <w:szCs w:val="24"/>
          <w:lang w:val="ru-RU"/>
        </w:rPr>
        <w:t>.</w:t>
      </w:r>
    </w:p>
    <w:p w14:paraId="495DBBE2" w14:textId="77777777"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7408C">
        <w:rPr>
          <w:rFonts w:ascii="Times New Roman" w:eastAsia="Times New Roman" w:hAnsi="Times New Roman" w:cs="Times New Roman"/>
          <w:sz w:val="16"/>
          <w:szCs w:val="24"/>
        </w:rPr>
        <w:t>В общем, поиск КЭ – процесс субъективный. Два тестировщика, анализирующих одну и ту же программу составят различные КЭ. При этом, надо выявить как можно больше КЭ, так как это сделает тестирование более эффективным.</w:t>
      </w:r>
    </w:p>
    <w:p w14:paraId="79085363" w14:textId="53A08E61" w:rsidR="007851B7" w:rsidRPr="00DC0BEB" w:rsidRDefault="008F52D0" w:rsidP="00D7408C">
      <w:pPr>
        <w:tabs>
          <w:tab w:val="left" w:pos="709"/>
          <w:tab w:val="right" w:leader="dot" w:pos="11482"/>
        </w:tabs>
        <w:ind w:left="142"/>
        <w:jc w:val="both"/>
        <w:rPr>
          <w:rFonts w:ascii="Times New Roman" w:hAnsi="Times New Roman" w:cs="Times New Roman"/>
          <w:sz w:val="24"/>
          <w:szCs w:val="24"/>
        </w:rPr>
      </w:pPr>
      <w:r w:rsidRPr="00DC0BEB">
        <w:rPr>
          <w:rFonts w:ascii="Times New Roman" w:eastAsia="Times New Roman" w:hAnsi="Times New Roman" w:cs="Times New Roman"/>
          <w:sz w:val="24"/>
          <w:szCs w:val="24"/>
        </w:rPr>
        <w:t xml:space="preserve">Нужно спроектировать тесты, которые выполняли бы проверку по крайней мере по одному представителю каждого </w:t>
      </w:r>
      <w:r w:rsidR="00D7408C">
        <w:rPr>
          <w:rFonts w:ascii="Times New Roman" w:eastAsia="Times New Roman" w:hAnsi="Times New Roman" w:cs="Times New Roman"/>
          <w:b/>
          <w:sz w:val="24"/>
          <w:szCs w:val="24"/>
          <w:lang w:val="ru-RU"/>
        </w:rPr>
        <w:t>правильного</w:t>
      </w:r>
      <w:r w:rsidR="00D7408C" w:rsidRPr="00D7408C">
        <w:rPr>
          <w:rFonts w:ascii="Times New Roman" w:eastAsia="Times New Roman" w:hAnsi="Times New Roman" w:cs="Times New Roman"/>
          <w:b/>
          <w:sz w:val="24"/>
          <w:szCs w:val="24"/>
          <w:lang w:val="ru-RU"/>
        </w:rPr>
        <w:t xml:space="preserve"> класса эквивалентности (</w:t>
      </w:r>
      <w:r w:rsidRPr="00D7408C">
        <w:rPr>
          <w:rFonts w:ascii="Times New Roman" w:eastAsia="Times New Roman" w:hAnsi="Times New Roman" w:cs="Times New Roman"/>
          <w:b/>
          <w:sz w:val="24"/>
          <w:szCs w:val="24"/>
        </w:rPr>
        <w:t>ПКЭ</w:t>
      </w:r>
      <w:r w:rsidR="00D7408C" w:rsidRPr="00D7408C">
        <w:rPr>
          <w:rFonts w:ascii="Times New Roman" w:eastAsia="Times New Roman" w:hAnsi="Times New Roman" w:cs="Times New Roman"/>
          <w:b/>
          <w:sz w:val="24"/>
          <w:szCs w:val="24"/>
          <w:lang w:val="ru-RU"/>
        </w:rPr>
        <w:t>)</w:t>
      </w:r>
      <w:r w:rsidRPr="00D7408C">
        <w:rPr>
          <w:rFonts w:ascii="Times New Roman" w:eastAsia="Times New Roman" w:hAnsi="Times New Roman" w:cs="Times New Roman"/>
          <w:b/>
          <w:sz w:val="24"/>
          <w:szCs w:val="24"/>
        </w:rPr>
        <w:t xml:space="preserve"> </w:t>
      </w:r>
      <w:r w:rsidRPr="00D7408C">
        <w:rPr>
          <w:rFonts w:ascii="Times New Roman" w:eastAsia="Times New Roman" w:hAnsi="Times New Roman" w:cs="Times New Roman"/>
          <w:sz w:val="24"/>
          <w:szCs w:val="24"/>
        </w:rPr>
        <w:t>и</w:t>
      </w:r>
      <w:r w:rsidRPr="00D7408C">
        <w:rPr>
          <w:rFonts w:ascii="Times New Roman" w:eastAsia="Times New Roman" w:hAnsi="Times New Roman" w:cs="Times New Roman"/>
          <w:b/>
          <w:sz w:val="24"/>
          <w:szCs w:val="24"/>
        </w:rPr>
        <w:t xml:space="preserve"> </w:t>
      </w:r>
      <w:r w:rsidR="00D7408C">
        <w:rPr>
          <w:rFonts w:ascii="Times New Roman" w:eastAsia="Times New Roman" w:hAnsi="Times New Roman" w:cs="Times New Roman"/>
          <w:b/>
          <w:sz w:val="24"/>
          <w:szCs w:val="24"/>
          <w:lang w:val="ru-RU"/>
        </w:rPr>
        <w:t>неправильного</w:t>
      </w:r>
      <w:r w:rsidR="00D7408C" w:rsidRPr="00D7408C">
        <w:rPr>
          <w:rFonts w:ascii="Times New Roman" w:eastAsia="Times New Roman" w:hAnsi="Times New Roman" w:cs="Times New Roman"/>
          <w:b/>
          <w:sz w:val="24"/>
          <w:szCs w:val="24"/>
          <w:lang w:val="ru-RU"/>
        </w:rPr>
        <w:t xml:space="preserve"> класса эквивалентности </w:t>
      </w:r>
      <w:r w:rsidR="00D7408C">
        <w:rPr>
          <w:rFonts w:ascii="Times New Roman" w:eastAsia="Times New Roman" w:hAnsi="Times New Roman" w:cs="Times New Roman"/>
          <w:b/>
          <w:sz w:val="24"/>
          <w:szCs w:val="24"/>
          <w:lang w:val="ru-RU"/>
        </w:rPr>
        <w:t>(</w:t>
      </w:r>
      <w:r w:rsidRPr="00D7408C">
        <w:rPr>
          <w:rFonts w:ascii="Times New Roman" w:eastAsia="Times New Roman" w:hAnsi="Times New Roman" w:cs="Times New Roman"/>
          <w:b/>
          <w:sz w:val="24"/>
          <w:szCs w:val="24"/>
        </w:rPr>
        <w:t>НКЭ</w:t>
      </w:r>
      <w:r w:rsidR="00D7408C">
        <w:rPr>
          <w:rFonts w:ascii="Times New Roman" w:eastAsia="Times New Roman" w:hAnsi="Times New Roman" w:cs="Times New Roman"/>
          <w:b/>
          <w:sz w:val="24"/>
          <w:szCs w:val="24"/>
          <w:lang w:val="ru-RU"/>
        </w:rPr>
        <w:t>)</w:t>
      </w:r>
      <w:r w:rsidRPr="00DC0BEB">
        <w:rPr>
          <w:rFonts w:ascii="Times New Roman" w:eastAsia="Times New Roman" w:hAnsi="Times New Roman" w:cs="Times New Roman"/>
          <w:sz w:val="24"/>
          <w:szCs w:val="24"/>
        </w:rPr>
        <w:t>. В случае ввода недопустимых данных должно быть выдано соответствующее сообщение об ошибке, если оно определено в требованиях спецификации. При этом, при вводе недопустимых данных (НКЭ) программа, по меньшей мере, не должна завершиться аварийно, вызывать искажения данных или вести себя непредсказуемым образом.</w:t>
      </w:r>
    </w:p>
    <w:p w14:paraId="4F73EB55" w14:textId="0CDF0A79"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18" w:name="_Toc35467826"/>
      <w:r w:rsidRPr="00DC0BEB">
        <w:rPr>
          <w:rFonts w:ascii="Times New Roman" w:hAnsi="Times New Roman" w:cs="Times New Roman"/>
          <w:b/>
          <w:color w:val="000000"/>
          <w:sz w:val="24"/>
          <w:szCs w:val="24"/>
        </w:rPr>
        <w:t>Метод эквивалентного разбиения. Метод анализа граничных значений. Примеры.</w:t>
      </w:r>
      <w:bookmarkEnd w:id="118"/>
    </w:p>
    <w:p w14:paraId="2D180B26" w14:textId="1FD10E69"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В соответствии с данным методом проектирование тестов проводится в </w:t>
      </w:r>
      <w:r w:rsidRPr="00DC0BEB">
        <w:rPr>
          <w:rFonts w:ascii="Times New Roman" w:eastAsia="Times New Roman" w:hAnsi="Times New Roman" w:cs="Times New Roman"/>
          <w:i/>
          <w:sz w:val="24"/>
          <w:szCs w:val="24"/>
        </w:rPr>
        <w:t>два этапа</w:t>
      </w:r>
      <w:r w:rsidRPr="00DC0BEB">
        <w:rPr>
          <w:rFonts w:ascii="Times New Roman" w:eastAsia="Times New Roman" w:hAnsi="Times New Roman" w:cs="Times New Roman"/>
          <w:sz w:val="24"/>
          <w:szCs w:val="24"/>
        </w:rPr>
        <w:t>.</w:t>
      </w:r>
    </w:p>
    <w:p w14:paraId="0E708088" w14:textId="5182F568"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На первом этапе</w:t>
      </w:r>
      <w:r w:rsidRPr="00DC0BEB">
        <w:rPr>
          <w:rFonts w:ascii="Times New Roman" w:eastAsia="Times New Roman" w:hAnsi="Times New Roman" w:cs="Times New Roman"/>
          <w:sz w:val="24"/>
          <w:szCs w:val="24"/>
        </w:rPr>
        <w:t xml:space="preserve"> в соответствии со спецификацией область входных данных делится на классы эквивалентности. </w:t>
      </w:r>
      <w:r w:rsidRPr="00D7408C">
        <w:rPr>
          <w:rFonts w:ascii="Times New Roman" w:eastAsia="Times New Roman" w:hAnsi="Times New Roman" w:cs="Times New Roman"/>
          <w:sz w:val="16"/>
          <w:szCs w:val="24"/>
        </w:rPr>
        <w:t xml:space="preserve">Для каждого входного условия из спецификации формируется два или более класса эквивалентности. Это так называемые </w:t>
      </w:r>
      <w:r w:rsidRPr="00D7408C">
        <w:rPr>
          <w:rFonts w:ascii="Times New Roman" w:eastAsia="Times New Roman" w:hAnsi="Times New Roman" w:cs="Times New Roman"/>
          <w:i/>
          <w:sz w:val="16"/>
          <w:szCs w:val="24"/>
        </w:rPr>
        <w:t>ПКЭ (правильный класс эквивалентности)</w:t>
      </w:r>
      <w:r w:rsidRPr="00D7408C">
        <w:rPr>
          <w:rFonts w:ascii="Times New Roman" w:eastAsia="Times New Roman" w:hAnsi="Times New Roman" w:cs="Times New Roman"/>
          <w:sz w:val="16"/>
          <w:szCs w:val="24"/>
        </w:rPr>
        <w:t xml:space="preserve"> и </w:t>
      </w:r>
      <w:r w:rsidRPr="00D7408C">
        <w:rPr>
          <w:rFonts w:ascii="Times New Roman" w:eastAsia="Times New Roman" w:hAnsi="Times New Roman" w:cs="Times New Roman"/>
          <w:i/>
          <w:sz w:val="16"/>
          <w:szCs w:val="24"/>
        </w:rPr>
        <w:t>НКЭ (неправильный класс эквивалентности)</w:t>
      </w:r>
      <w:r w:rsidRPr="00D7408C">
        <w:rPr>
          <w:rFonts w:ascii="Times New Roman" w:eastAsia="Times New Roman" w:hAnsi="Times New Roman" w:cs="Times New Roman"/>
          <w:sz w:val="16"/>
          <w:szCs w:val="24"/>
        </w:rPr>
        <w:t xml:space="preserve">. </w:t>
      </w:r>
    </w:p>
    <w:p w14:paraId="524C4F97" w14:textId="77777777"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C0BEB">
        <w:rPr>
          <w:rFonts w:ascii="Times New Roman" w:eastAsia="Times New Roman" w:hAnsi="Times New Roman" w:cs="Times New Roman"/>
          <w:b/>
          <w:i/>
          <w:sz w:val="24"/>
          <w:szCs w:val="24"/>
        </w:rPr>
        <w:t>На втором этапе</w:t>
      </w:r>
      <w:r w:rsidRPr="00DC0BEB">
        <w:rPr>
          <w:rFonts w:ascii="Times New Roman" w:eastAsia="Times New Roman" w:hAnsi="Times New Roman" w:cs="Times New Roman"/>
          <w:sz w:val="24"/>
          <w:szCs w:val="24"/>
        </w:rPr>
        <w:t xml:space="preserve"> осуществляется собственно проектирование тестов с помощью сформированных классов эквивалентности. </w:t>
      </w:r>
      <w:r w:rsidRPr="00D7408C">
        <w:rPr>
          <w:rFonts w:ascii="Times New Roman" w:eastAsia="Times New Roman" w:hAnsi="Times New Roman" w:cs="Times New Roman"/>
          <w:sz w:val="16"/>
          <w:szCs w:val="24"/>
        </w:rPr>
        <w:t>Для ПКЭ тесты проектируются таким образом, чтобы каждый тест покрывал как можно больше еще не покрытых ПКЭ. Процесс продолжается до тех пор, пока не будут покрыты все ПКЭ.</w:t>
      </w:r>
    </w:p>
    <w:p w14:paraId="54963363" w14:textId="77777777" w:rsidR="007851B7" w:rsidRPr="00D7408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D7408C">
        <w:rPr>
          <w:rFonts w:ascii="Times New Roman" w:eastAsia="Times New Roman" w:hAnsi="Times New Roman" w:cs="Times New Roman"/>
          <w:sz w:val="16"/>
          <w:szCs w:val="24"/>
        </w:rPr>
        <w:t>Затем проектируются тесты для каждого НКЭ, при этом они проектируются таким образом, чтобы каждый тест покрывал один и только один НКЭ. Процесс продолжается до тех пор, пока не будут покрыты все НКЭ, но только не общими тестами.</w:t>
      </w:r>
    </w:p>
    <w:p w14:paraId="1E8A6B50" w14:textId="77777777" w:rsidR="007851B7" w:rsidRPr="00DC0BEB" w:rsidRDefault="008F52D0" w:rsidP="00D7408C">
      <w:pPr>
        <w:pStyle w:val="4"/>
        <w:keepNext w:val="0"/>
        <w:keepLines w:val="0"/>
        <w:tabs>
          <w:tab w:val="left" w:pos="709"/>
          <w:tab w:val="right" w:leader="dot" w:pos="11482"/>
        </w:tabs>
        <w:spacing w:before="0" w:after="0"/>
        <w:ind w:left="142"/>
        <w:rPr>
          <w:rFonts w:ascii="Times New Roman" w:hAnsi="Times New Roman" w:cs="Times New Roman"/>
          <w:b/>
          <w:color w:val="000000"/>
        </w:rPr>
      </w:pPr>
      <w:bookmarkStart w:id="119" w:name="_4xspba92kmsq" w:colFirst="0" w:colLast="0"/>
      <w:bookmarkEnd w:id="119"/>
      <w:r w:rsidRPr="00DC0BEB">
        <w:rPr>
          <w:rFonts w:ascii="Times New Roman" w:hAnsi="Times New Roman" w:cs="Times New Roman"/>
          <w:b/>
          <w:color w:val="000000"/>
        </w:rPr>
        <w:t>Метод анализа граничных значений</w:t>
      </w:r>
    </w:p>
    <w:p w14:paraId="0DBE4DEA" w14:textId="77777777" w:rsidR="00D7408C"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7408C">
        <w:rPr>
          <w:rFonts w:ascii="Times New Roman" w:eastAsia="Times New Roman" w:hAnsi="Times New Roman" w:cs="Times New Roman"/>
          <w:sz w:val="16"/>
          <w:szCs w:val="24"/>
        </w:rPr>
        <w:t>На практике ошибки ПО часто проявляются на границах области ввода.</w:t>
      </w:r>
    </w:p>
    <w:p w14:paraId="2810D39B" w14:textId="77777777" w:rsidR="00D7408C"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Под граничными значениями понимаем ситуацию, возникшую на границе определенного спецификацией </w:t>
      </w:r>
      <w:r w:rsidR="00D7408C">
        <w:rPr>
          <w:rFonts w:ascii="Times New Roman" w:eastAsia="Times New Roman" w:hAnsi="Times New Roman" w:cs="Times New Roman"/>
          <w:sz w:val="24"/>
          <w:szCs w:val="24"/>
        </w:rPr>
        <w:t>входного или выходного условия.</w:t>
      </w:r>
    </w:p>
    <w:p w14:paraId="3F43A831" w14:textId="4ABF4D99"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7408C">
        <w:rPr>
          <w:rFonts w:ascii="Times New Roman" w:eastAsia="Times New Roman" w:hAnsi="Times New Roman" w:cs="Times New Roman"/>
          <w:b/>
          <w:sz w:val="24"/>
          <w:szCs w:val="24"/>
        </w:rPr>
        <w:t>Суть метода</w:t>
      </w:r>
      <w:r w:rsidRPr="00DC0BEB">
        <w:rPr>
          <w:rFonts w:ascii="Times New Roman" w:eastAsia="Times New Roman" w:hAnsi="Times New Roman" w:cs="Times New Roman"/>
          <w:sz w:val="24"/>
          <w:szCs w:val="24"/>
        </w:rPr>
        <w:t xml:space="preserve"> заключается</w:t>
      </w:r>
      <w:r w:rsidR="00D7408C">
        <w:rPr>
          <w:rFonts w:ascii="Times New Roman" w:eastAsia="Times New Roman" w:hAnsi="Times New Roman" w:cs="Times New Roman"/>
          <w:sz w:val="24"/>
          <w:szCs w:val="24"/>
        </w:rPr>
        <w:t xml:space="preserve"> в выполнении следующих правил</w:t>
      </w:r>
      <w:r w:rsidRPr="00DC0BEB">
        <w:rPr>
          <w:rFonts w:ascii="Times New Roman" w:eastAsia="Times New Roman" w:hAnsi="Times New Roman" w:cs="Times New Roman"/>
          <w:sz w:val="24"/>
          <w:szCs w:val="24"/>
        </w:rPr>
        <w:t>:</w:t>
      </w:r>
    </w:p>
    <w:p w14:paraId="21982842" w14:textId="206E46CA"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1-е правило.</w:t>
      </w:r>
      <w:r w:rsidRPr="00DC0BEB">
        <w:rPr>
          <w:rFonts w:ascii="Times New Roman" w:eastAsia="Times New Roman" w:hAnsi="Times New Roman" w:cs="Times New Roman"/>
          <w:sz w:val="24"/>
          <w:szCs w:val="24"/>
        </w:rPr>
        <w:t xml:space="preserve"> Если входное условие, то есть условие ввода, задает диапазон чисел </w:t>
      </w:r>
      <w:del w:id="120" w:author="Вадим Стубеда" w:date="2020-03-19T00:48:00Z">
        <w:r w:rsidRPr="00DC0BEB" w:rsidDel="00D9375B">
          <w:rPr>
            <w:rFonts w:ascii="Times New Roman" w:eastAsia="Times New Roman" w:hAnsi="Times New Roman" w:cs="Times New Roman"/>
            <w:b/>
            <w:i/>
            <w:sz w:val="24"/>
            <w:szCs w:val="24"/>
          </w:rPr>
          <w:delText>X</w:delText>
        </w:r>
        <w:r w:rsidRPr="00DC0BEB" w:rsidDel="00D9375B">
          <w:rPr>
            <w:rFonts w:ascii="Times New Roman" w:eastAsia="Times New Roman" w:hAnsi="Times New Roman" w:cs="Times New Roman"/>
            <w:b/>
            <w:sz w:val="24"/>
            <w:szCs w:val="24"/>
          </w:rPr>
          <w:delText>[</w:delText>
        </w:r>
      </w:del>
      <w:ins w:id="121" w:author="Вадим Стубеда" w:date="2020-03-19T00:48:00Z">
        <w:r w:rsidR="00D9375B" w:rsidRPr="00DC0BEB">
          <w:rPr>
            <w:rFonts w:ascii="Times New Roman" w:eastAsia="Times New Roman" w:hAnsi="Times New Roman" w:cs="Times New Roman"/>
            <w:b/>
            <w:i/>
            <w:sz w:val="24"/>
            <w:szCs w:val="24"/>
          </w:rPr>
          <w:t>X</w:t>
        </w:r>
        <w:r w:rsidR="00D9375B" w:rsidRPr="00DC0BEB">
          <w:rPr>
            <w:rFonts w:ascii="Times New Roman" w:eastAsia="Times New Roman" w:hAnsi="Times New Roman" w:cs="Times New Roman"/>
            <w:b/>
            <w:sz w:val="24"/>
            <w:szCs w:val="24"/>
          </w:rPr>
          <w:t xml:space="preserve"> [</w:t>
        </w:r>
      </w:ins>
      <w:r w:rsidRPr="00DC0BEB">
        <w:rPr>
          <w:rFonts w:ascii="Times New Roman" w:eastAsia="Times New Roman" w:hAnsi="Times New Roman" w:cs="Times New Roman"/>
          <w:b/>
          <w:i/>
          <w:sz w:val="24"/>
          <w:szCs w:val="24"/>
        </w:rPr>
        <w:t>1, 100</w:t>
      </w:r>
      <w:r w:rsidRPr="00DC0BEB">
        <w:rPr>
          <w:rFonts w:ascii="Times New Roman" w:eastAsia="Times New Roman" w:hAnsi="Times New Roman" w:cs="Times New Roman"/>
          <w:b/>
          <w:sz w:val="24"/>
          <w:szCs w:val="24"/>
        </w:rPr>
        <w:t>],</w:t>
      </w:r>
      <w:r w:rsidRPr="00DC0BEB">
        <w:rPr>
          <w:rFonts w:ascii="Times New Roman" w:eastAsia="Times New Roman" w:hAnsi="Times New Roman" w:cs="Times New Roman"/>
          <w:sz w:val="24"/>
          <w:szCs w:val="24"/>
        </w:rPr>
        <w:t xml:space="preserve"> то необходимо создать тесты:</w:t>
      </w:r>
    </w:p>
    <w:p w14:paraId="654D3840" w14:textId="5DD85109" w:rsidR="007851B7" w:rsidRPr="00D7408C" w:rsidRDefault="00D7408C" w:rsidP="00FE6139">
      <w:pPr>
        <w:pStyle w:val="af9"/>
        <w:numPr>
          <w:ilvl w:val="0"/>
          <w:numId w:val="56"/>
        </w:numPr>
        <w:tabs>
          <w:tab w:val="left" w:pos="709"/>
          <w:tab w:val="right" w:leader="dot" w:pos="11482"/>
        </w:tabs>
        <w:ind w:right="-160"/>
        <w:jc w:val="both"/>
        <w:rPr>
          <w:rFonts w:ascii="Times New Roman" w:eastAsia="Times New Roman" w:hAnsi="Times New Roman" w:cs="Times New Roman"/>
          <w:sz w:val="24"/>
          <w:szCs w:val="24"/>
        </w:rPr>
      </w:pPr>
      <w:r w:rsidRPr="00D7408C">
        <w:rPr>
          <w:rFonts w:ascii="Times New Roman" w:eastAsia="Times New Roman" w:hAnsi="Times New Roman" w:cs="Times New Roman"/>
          <w:sz w:val="24"/>
          <w:szCs w:val="24"/>
          <w:lang w:val="ru-RU"/>
        </w:rPr>
        <w:t>Д</w:t>
      </w:r>
      <w:r w:rsidR="008F52D0" w:rsidRPr="00D7408C">
        <w:rPr>
          <w:rFonts w:ascii="Times New Roman" w:eastAsia="Times New Roman" w:hAnsi="Times New Roman" w:cs="Times New Roman"/>
          <w:sz w:val="24"/>
          <w:szCs w:val="24"/>
        </w:rPr>
        <w:t xml:space="preserve">ля значений </w:t>
      </w:r>
      <w:r w:rsidR="008F52D0" w:rsidRPr="00D7408C">
        <w:rPr>
          <w:rFonts w:ascii="Times New Roman" w:eastAsia="Times New Roman" w:hAnsi="Times New Roman" w:cs="Times New Roman"/>
          <w:b/>
          <w:i/>
          <w:sz w:val="24"/>
          <w:szCs w:val="24"/>
        </w:rPr>
        <w:t>1</w:t>
      </w:r>
      <w:r w:rsidR="008F52D0" w:rsidRPr="00D7408C">
        <w:rPr>
          <w:rFonts w:ascii="Times New Roman" w:eastAsia="Times New Roman" w:hAnsi="Times New Roman" w:cs="Times New Roman"/>
          <w:sz w:val="24"/>
          <w:szCs w:val="24"/>
        </w:rPr>
        <w:t xml:space="preserve"> и </w:t>
      </w:r>
      <w:r w:rsidR="008F52D0" w:rsidRPr="00D7408C">
        <w:rPr>
          <w:rFonts w:ascii="Times New Roman" w:eastAsia="Times New Roman" w:hAnsi="Times New Roman" w:cs="Times New Roman"/>
          <w:b/>
          <w:i/>
          <w:sz w:val="24"/>
          <w:szCs w:val="24"/>
        </w:rPr>
        <w:t>100</w:t>
      </w:r>
      <w:r w:rsidR="008F52D0" w:rsidRPr="00D7408C">
        <w:rPr>
          <w:rFonts w:ascii="Times New Roman" w:eastAsia="Times New Roman" w:hAnsi="Times New Roman" w:cs="Times New Roman"/>
          <w:sz w:val="24"/>
          <w:szCs w:val="24"/>
        </w:rPr>
        <w:t>;</w:t>
      </w:r>
    </w:p>
    <w:p w14:paraId="5E73EC01" w14:textId="59A1BCB4" w:rsidR="007851B7" w:rsidRPr="00D7408C" w:rsidRDefault="00D7408C" w:rsidP="00FE6139">
      <w:pPr>
        <w:pStyle w:val="af9"/>
        <w:numPr>
          <w:ilvl w:val="0"/>
          <w:numId w:val="56"/>
        </w:numPr>
        <w:tabs>
          <w:tab w:val="left" w:pos="709"/>
          <w:tab w:val="right" w:leader="dot" w:pos="11482"/>
        </w:tabs>
        <w:ind w:right="-160"/>
        <w:jc w:val="both"/>
        <w:rPr>
          <w:rFonts w:ascii="Times New Roman" w:eastAsia="Times New Roman" w:hAnsi="Times New Roman" w:cs="Times New Roman"/>
          <w:sz w:val="24"/>
          <w:szCs w:val="24"/>
        </w:rPr>
      </w:pPr>
      <w:r w:rsidRPr="00D7408C">
        <w:rPr>
          <w:rFonts w:ascii="Times New Roman" w:eastAsia="Times New Roman" w:hAnsi="Times New Roman" w:cs="Times New Roman"/>
          <w:sz w:val="24"/>
          <w:szCs w:val="24"/>
          <w:lang w:val="ru-RU"/>
        </w:rPr>
        <w:t>Д</w:t>
      </w:r>
      <w:r w:rsidR="008F52D0" w:rsidRPr="00D7408C">
        <w:rPr>
          <w:rFonts w:ascii="Times New Roman" w:eastAsia="Times New Roman" w:hAnsi="Times New Roman" w:cs="Times New Roman"/>
          <w:sz w:val="24"/>
          <w:szCs w:val="24"/>
        </w:rPr>
        <w:t xml:space="preserve">ля значения чуть левее </w:t>
      </w:r>
      <w:r w:rsidR="008F52D0" w:rsidRPr="00D7408C">
        <w:rPr>
          <w:rFonts w:ascii="Times New Roman" w:eastAsia="Times New Roman" w:hAnsi="Times New Roman" w:cs="Times New Roman"/>
          <w:b/>
          <w:i/>
          <w:sz w:val="24"/>
          <w:szCs w:val="24"/>
        </w:rPr>
        <w:t>1</w:t>
      </w:r>
      <w:r w:rsidR="008F52D0" w:rsidRPr="00D7408C">
        <w:rPr>
          <w:rFonts w:ascii="Times New Roman" w:eastAsia="Times New Roman" w:hAnsi="Times New Roman" w:cs="Times New Roman"/>
          <w:sz w:val="24"/>
          <w:szCs w:val="24"/>
        </w:rPr>
        <w:t xml:space="preserve"> и чуть правее </w:t>
      </w:r>
      <w:r w:rsidR="008F52D0" w:rsidRPr="00D7408C">
        <w:rPr>
          <w:rFonts w:ascii="Times New Roman" w:eastAsia="Times New Roman" w:hAnsi="Times New Roman" w:cs="Times New Roman"/>
          <w:b/>
          <w:i/>
          <w:sz w:val="24"/>
          <w:szCs w:val="24"/>
        </w:rPr>
        <w:t>100</w:t>
      </w:r>
      <w:r w:rsidR="008F52D0" w:rsidRPr="00D7408C">
        <w:rPr>
          <w:rFonts w:ascii="Times New Roman" w:eastAsia="Times New Roman" w:hAnsi="Times New Roman" w:cs="Times New Roman"/>
          <w:sz w:val="24"/>
          <w:szCs w:val="24"/>
        </w:rPr>
        <w:t>.</w:t>
      </w:r>
    </w:p>
    <w:p w14:paraId="1FCCF55A"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2-е правило.</w:t>
      </w:r>
      <w:r w:rsidRPr="00DC0BEB">
        <w:rPr>
          <w:rFonts w:ascii="Times New Roman" w:eastAsia="Times New Roman" w:hAnsi="Times New Roman" w:cs="Times New Roman"/>
          <w:sz w:val="24"/>
          <w:szCs w:val="24"/>
        </w:rPr>
        <w:t xml:space="preserve"> Если условие ввода задает дискретное множество значений, то необходимо создать тесты:</w:t>
      </w:r>
    </w:p>
    <w:p w14:paraId="14ED41E2" w14:textId="01BE1F74" w:rsidR="007851B7" w:rsidRPr="00D7408C" w:rsidRDefault="00D7408C" w:rsidP="00FE6139">
      <w:pPr>
        <w:pStyle w:val="af9"/>
        <w:numPr>
          <w:ilvl w:val="0"/>
          <w:numId w:val="57"/>
        </w:numPr>
        <w:tabs>
          <w:tab w:val="left" w:pos="709"/>
          <w:tab w:val="right" w:leader="dot" w:pos="11482"/>
        </w:tabs>
        <w:ind w:right="-160"/>
        <w:jc w:val="both"/>
        <w:rPr>
          <w:rFonts w:ascii="Times New Roman" w:eastAsia="Times New Roman" w:hAnsi="Times New Roman" w:cs="Times New Roman"/>
          <w:sz w:val="24"/>
          <w:szCs w:val="24"/>
        </w:rPr>
      </w:pPr>
      <w:r w:rsidRPr="00D7408C">
        <w:rPr>
          <w:rFonts w:ascii="Times New Roman" w:eastAsia="Times New Roman" w:hAnsi="Times New Roman" w:cs="Times New Roman"/>
          <w:sz w:val="24"/>
          <w:szCs w:val="24"/>
          <w:lang w:val="ru-RU"/>
        </w:rPr>
        <w:t>Д</w:t>
      </w:r>
      <w:r w:rsidR="008F52D0" w:rsidRPr="00D7408C">
        <w:rPr>
          <w:rFonts w:ascii="Times New Roman" w:eastAsia="Times New Roman" w:hAnsi="Times New Roman" w:cs="Times New Roman"/>
          <w:sz w:val="24"/>
          <w:szCs w:val="24"/>
        </w:rPr>
        <w:t>ля проверки минимального и максимального значений;</w:t>
      </w:r>
    </w:p>
    <w:p w14:paraId="6D0539D0" w14:textId="204A45EA" w:rsidR="007851B7" w:rsidRPr="00D7408C" w:rsidRDefault="00D7408C" w:rsidP="00FE6139">
      <w:pPr>
        <w:pStyle w:val="af9"/>
        <w:numPr>
          <w:ilvl w:val="0"/>
          <w:numId w:val="57"/>
        </w:numPr>
        <w:tabs>
          <w:tab w:val="left" w:pos="709"/>
          <w:tab w:val="right" w:leader="dot" w:pos="11482"/>
        </w:tabs>
        <w:ind w:right="-160"/>
        <w:jc w:val="both"/>
        <w:rPr>
          <w:rFonts w:ascii="Times New Roman" w:eastAsia="Times New Roman" w:hAnsi="Times New Roman" w:cs="Times New Roman"/>
          <w:sz w:val="24"/>
          <w:szCs w:val="24"/>
        </w:rPr>
      </w:pPr>
      <w:r w:rsidRPr="00D7408C">
        <w:rPr>
          <w:rFonts w:ascii="Times New Roman" w:eastAsia="Times New Roman" w:hAnsi="Times New Roman" w:cs="Times New Roman"/>
          <w:sz w:val="24"/>
          <w:szCs w:val="24"/>
          <w:lang w:val="ru-RU"/>
        </w:rPr>
        <w:t>Д</w:t>
      </w:r>
      <w:r w:rsidR="008F52D0" w:rsidRPr="00D7408C">
        <w:rPr>
          <w:rFonts w:ascii="Times New Roman" w:eastAsia="Times New Roman" w:hAnsi="Times New Roman" w:cs="Times New Roman"/>
          <w:sz w:val="24"/>
          <w:szCs w:val="24"/>
        </w:rPr>
        <w:t>ля значения чуть меньше минимума и чуть больше максимума.</w:t>
      </w:r>
    </w:p>
    <w:p w14:paraId="648CD561" w14:textId="2BF18584"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3-е правило.</w:t>
      </w:r>
      <w:r w:rsidRPr="00DC0BEB">
        <w:rPr>
          <w:rFonts w:ascii="Times New Roman" w:eastAsia="Times New Roman" w:hAnsi="Times New Roman" w:cs="Times New Roman"/>
          <w:sz w:val="24"/>
          <w:szCs w:val="24"/>
        </w:rPr>
        <w:t xml:space="preserve"> Ранее названные правила 1 и 2 применя</w:t>
      </w:r>
      <w:r w:rsidR="00D7408C">
        <w:rPr>
          <w:rFonts w:ascii="Times New Roman" w:eastAsia="Times New Roman" w:hAnsi="Times New Roman" w:cs="Times New Roman"/>
          <w:sz w:val="24"/>
          <w:szCs w:val="24"/>
        </w:rPr>
        <w:t>ются к условиям области вывода.</w:t>
      </w:r>
    </w:p>
    <w:p w14:paraId="5E888268" w14:textId="4015B9BC" w:rsidR="007851B7" w:rsidRDefault="008F52D0" w:rsidP="00D7408C">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4-е правило.</w:t>
      </w:r>
      <w:r w:rsidRPr="00DC0BEB">
        <w:rPr>
          <w:rFonts w:ascii="Times New Roman" w:eastAsia="Times New Roman" w:hAnsi="Times New Roman" w:cs="Times New Roman"/>
          <w:sz w:val="24"/>
          <w:szCs w:val="24"/>
        </w:rPr>
        <w:t xml:space="preserve"> Если внутренняя структура данных программы является упорядоченным множеством (массив, список), то разрабатываются тесты, проверяющие эти структуры на границах.</w:t>
      </w:r>
    </w:p>
    <w:p w14:paraId="1C834ACC" w14:textId="77777777" w:rsidR="00D7408C" w:rsidRPr="00DC0BEB" w:rsidRDefault="00D7408C" w:rsidP="00D7408C">
      <w:pPr>
        <w:tabs>
          <w:tab w:val="left" w:pos="709"/>
          <w:tab w:val="right" w:leader="dot" w:pos="11482"/>
        </w:tabs>
        <w:ind w:left="142"/>
        <w:jc w:val="both"/>
        <w:rPr>
          <w:rFonts w:ascii="Times New Roman" w:eastAsia="Times New Roman" w:hAnsi="Times New Roman" w:cs="Times New Roman"/>
          <w:sz w:val="24"/>
          <w:szCs w:val="24"/>
        </w:rPr>
      </w:pPr>
    </w:p>
    <w:p w14:paraId="35FFB563"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Анализ граничных значений отличается от эквивалентных разбиений двумя моментами:</w:t>
      </w:r>
    </w:p>
    <w:p w14:paraId="2DDE5621" w14:textId="73D9445B" w:rsidR="007851B7" w:rsidRPr="004F233E" w:rsidRDefault="008F52D0" w:rsidP="00FE6139">
      <w:pPr>
        <w:pStyle w:val="af9"/>
        <w:numPr>
          <w:ilvl w:val="0"/>
          <w:numId w:val="58"/>
        </w:numPr>
        <w:tabs>
          <w:tab w:val="left" w:pos="709"/>
          <w:tab w:val="right" w:leader="dot" w:pos="11482"/>
        </w:tabs>
        <w:jc w:val="both"/>
        <w:rPr>
          <w:rFonts w:ascii="Times New Roman" w:eastAsia="Times New Roman" w:hAnsi="Times New Roman" w:cs="Times New Roman"/>
          <w:sz w:val="24"/>
          <w:szCs w:val="24"/>
        </w:rPr>
      </w:pPr>
      <w:r w:rsidRPr="004F233E">
        <w:rPr>
          <w:rFonts w:ascii="Times New Roman" w:eastAsia="Times New Roman" w:hAnsi="Times New Roman" w:cs="Times New Roman"/>
          <w:sz w:val="24"/>
          <w:szCs w:val="24"/>
        </w:rPr>
        <w:t>Выбор любого элемента в классе эквивалентности в качестве представительного при анализе граничных значений осуществляется таким образом, чтобы проверить тестом каждую границу этого класса;</w:t>
      </w:r>
    </w:p>
    <w:p w14:paraId="6889F38A" w14:textId="72FEC7F1" w:rsidR="007851B7" w:rsidRPr="004F233E" w:rsidRDefault="008F52D0" w:rsidP="00FE6139">
      <w:pPr>
        <w:pStyle w:val="af9"/>
        <w:numPr>
          <w:ilvl w:val="0"/>
          <w:numId w:val="58"/>
        </w:numPr>
        <w:tabs>
          <w:tab w:val="left" w:pos="709"/>
          <w:tab w:val="right" w:leader="dot" w:pos="11482"/>
        </w:tabs>
        <w:jc w:val="both"/>
        <w:rPr>
          <w:rFonts w:ascii="Times New Roman" w:eastAsia="Times New Roman" w:hAnsi="Times New Roman" w:cs="Times New Roman"/>
          <w:sz w:val="24"/>
          <w:szCs w:val="24"/>
        </w:rPr>
      </w:pPr>
      <w:r w:rsidRPr="004F233E">
        <w:rPr>
          <w:rFonts w:ascii="Times New Roman" w:eastAsia="Times New Roman" w:hAnsi="Times New Roman" w:cs="Times New Roman"/>
          <w:sz w:val="24"/>
          <w:szCs w:val="24"/>
        </w:rPr>
        <w:t>При разработке тестов рассматривают не только входные условия (пространство входов), но и выходные КЭ (пространство результатов).</w:t>
      </w:r>
    </w:p>
    <w:p w14:paraId="510A84BF" w14:textId="51ABB0B3"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22" w:name="_Toc35467827"/>
      <w:r w:rsidRPr="00DC0BEB">
        <w:rPr>
          <w:rFonts w:ascii="Times New Roman" w:hAnsi="Times New Roman" w:cs="Times New Roman"/>
          <w:b/>
          <w:color w:val="000000"/>
          <w:sz w:val="24"/>
          <w:szCs w:val="24"/>
        </w:rPr>
        <w:t>Документирование тестов. Структура Test Case. Примеры.</w:t>
      </w:r>
      <w:bookmarkEnd w:id="122"/>
    </w:p>
    <w:p w14:paraId="0DCCCB95" w14:textId="77777777" w:rsidR="00035897" w:rsidRDefault="004F233E" w:rsidP="00DC0BEB">
      <w:pPr>
        <w:tabs>
          <w:tab w:val="left" w:pos="709"/>
          <w:tab w:val="right" w:leader="dot" w:pos="11482"/>
        </w:tabs>
        <w:ind w:left="142"/>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П</w:t>
      </w:r>
      <w:r w:rsidR="008F52D0" w:rsidRPr="00DC0BEB">
        <w:rPr>
          <w:rFonts w:ascii="Times New Roman" w:eastAsia="Times New Roman" w:hAnsi="Times New Roman" w:cs="Times New Roman"/>
          <w:sz w:val="24"/>
          <w:szCs w:val="24"/>
        </w:rPr>
        <w:t>од тест-кейсом понимается</w:t>
      </w:r>
      <w:r w:rsidR="00035897">
        <w:rPr>
          <w:rFonts w:ascii="Times New Roman" w:eastAsia="Times New Roman" w:hAnsi="Times New Roman" w:cs="Times New Roman"/>
          <w:sz w:val="24"/>
          <w:szCs w:val="24"/>
          <w:lang w:val="ru-RU"/>
        </w:rPr>
        <w:t>:</w:t>
      </w:r>
    </w:p>
    <w:p w14:paraId="5F16EE66" w14:textId="6D60A933" w:rsidR="00035897" w:rsidRPr="00035897" w:rsidRDefault="00035897" w:rsidP="00FE6139">
      <w:pPr>
        <w:pStyle w:val="af9"/>
        <w:numPr>
          <w:ilvl w:val="0"/>
          <w:numId w:val="59"/>
        </w:numPr>
        <w:tabs>
          <w:tab w:val="left" w:pos="709"/>
          <w:tab w:val="right" w:leader="dot" w:pos="11482"/>
        </w:tabs>
        <w:jc w:val="both"/>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Н</w:t>
      </w:r>
      <w:r w:rsidRPr="00035897">
        <w:rPr>
          <w:rFonts w:ascii="Times New Roman" w:eastAsia="Times New Roman" w:hAnsi="Times New Roman" w:cs="Times New Roman"/>
          <w:sz w:val="24"/>
          <w:szCs w:val="24"/>
        </w:rPr>
        <w:t>абор тестовых входных данных</w:t>
      </w:r>
      <w:r>
        <w:rPr>
          <w:rFonts w:ascii="Times New Roman" w:eastAsia="Times New Roman" w:hAnsi="Times New Roman" w:cs="Times New Roman"/>
          <w:sz w:val="24"/>
          <w:szCs w:val="24"/>
          <w:lang w:val="ru-RU"/>
        </w:rPr>
        <w:t>,</w:t>
      </w:r>
    </w:p>
    <w:p w14:paraId="413279BF" w14:textId="3047F1C1" w:rsidR="00035897" w:rsidRPr="00035897" w:rsidRDefault="00035897" w:rsidP="00FE6139">
      <w:pPr>
        <w:pStyle w:val="af9"/>
        <w:numPr>
          <w:ilvl w:val="0"/>
          <w:numId w:val="59"/>
        </w:numPr>
        <w:tabs>
          <w:tab w:val="left" w:pos="709"/>
          <w:tab w:val="right" w:leader="dot" w:pos="11482"/>
        </w:tabs>
        <w:jc w:val="both"/>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У</w:t>
      </w:r>
      <w:r w:rsidRPr="00035897">
        <w:rPr>
          <w:rFonts w:ascii="Times New Roman" w:eastAsia="Times New Roman" w:hAnsi="Times New Roman" w:cs="Times New Roman"/>
          <w:sz w:val="24"/>
          <w:szCs w:val="24"/>
        </w:rPr>
        <w:t>словий выполнения</w:t>
      </w:r>
      <w:r>
        <w:rPr>
          <w:rFonts w:ascii="Times New Roman" w:eastAsia="Times New Roman" w:hAnsi="Times New Roman" w:cs="Times New Roman"/>
          <w:sz w:val="24"/>
          <w:szCs w:val="24"/>
          <w:lang w:val="ru-RU"/>
        </w:rPr>
        <w:t>,</w:t>
      </w:r>
    </w:p>
    <w:p w14:paraId="02C43507" w14:textId="77777777" w:rsidR="00035897" w:rsidRPr="00035897" w:rsidRDefault="00035897" w:rsidP="00FE6139">
      <w:pPr>
        <w:pStyle w:val="af9"/>
        <w:numPr>
          <w:ilvl w:val="0"/>
          <w:numId w:val="59"/>
        </w:numPr>
        <w:tabs>
          <w:tab w:val="left" w:pos="709"/>
          <w:tab w:val="right" w:leader="dot" w:pos="11482"/>
        </w:tabs>
        <w:jc w:val="both"/>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О</w:t>
      </w:r>
      <w:r w:rsidRPr="00035897">
        <w:rPr>
          <w:rFonts w:ascii="Times New Roman" w:eastAsia="Times New Roman" w:hAnsi="Times New Roman" w:cs="Times New Roman"/>
          <w:sz w:val="24"/>
          <w:szCs w:val="24"/>
        </w:rPr>
        <w:t>жидаемых результатов,</w:t>
      </w:r>
    </w:p>
    <w:p w14:paraId="016AA067" w14:textId="0A78FCFB" w:rsidR="007851B7" w:rsidRPr="00DC0BEB" w:rsidRDefault="00035897"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Р</w:t>
      </w:r>
      <w:r w:rsidR="008F52D0" w:rsidRPr="00DC0BEB">
        <w:rPr>
          <w:rFonts w:ascii="Times New Roman" w:eastAsia="Times New Roman" w:hAnsi="Times New Roman" w:cs="Times New Roman"/>
          <w:sz w:val="24"/>
          <w:szCs w:val="24"/>
        </w:rPr>
        <w:t>азработанных с целью проверки некоторого пути выполнения программы или проверки соответствия некоторому требованию.</w:t>
      </w:r>
    </w:p>
    <w:p w14:paraId="72983D59"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Тест-кейс представляется в виде документа, который может включать следующие поля:</w:t>
      </w:r>
    </w:p>
    <w:p w14:paraId="5576666F" w14:textId="31847786"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И</w:t>
      </w:r>
      <w:r w:rsidR="008F52D0" w:rsidRPr="00035897">
        <w:rPr>
          <w:rFonts w:ascii="Times New Roman" w:eastAsia="Times New Roman" w:hAnsi="Times New Roman" w:cs="Times New Roman"/>
          <w:sz w:val="24"/>
          <w:szCs w:val="24"/>
        </w:rPr>
        <w:t>дентификатор тест-кейса;</w:t>
      </w:r>
    </w:p>
    <w:p w14:paraId="3A44934E" w14:textId="7554CCDA"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С</w:t>
      </w:r>
      <w:r w:rsidR="008F52D0" w:rsidRPr="00035897">
        <w:rPr>
          <w:rFonts w:ascii="Times New Roman" w:eastAsia="Times New Roman" w:hAnsi="Times New Roman" w:cs="Times New Roman"/>
          <w:sz w:val="24"/>
          <w:szCs w:val="24"/>
        </w:rPr>
        <w:t>вязанные с тест-кейсом требования;</w:t>
      </w:r>
    </w:p>
    <w:p w14:paraId="73D3EF26" w14:textId="7C3E3829"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П</w:t>
      </w:r>
      <w:r w:rsidR="008F52D0" w:rsidRPr="00035897">
        <w:rPr>
          <w:rFonts w:ascii="Times New Roman" w:eastAsia="Times New Roman" w:hAnsi="Times New Roman" w:cs="Times New Roman"/>
          <w:sz w:val="24"/>
          <w:szCs w:val="24"/>
        </w:rPr>
        <w:t>риоритет тест-кейса;</w:t>
      </w:r>
    </w:p>
    <w:p w14:paraId="248A8083" w14:textId="0CC6390E"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М</w:t>
      </w:r>
      <w:r w:rsidR="008F52D0" w:rsidRPr="00035897">
        <w:rPr>
          <w:rFonts w:ascii="Times New Roman" w:eastAsia="Times New Roman" w:hAnsi="Times New Roman" w:cs="Times New Roman"/>
          <w:sz w:val="24"/>
          <w:szCs w:val="24"/>
        </w:rPr>
        <w:t>одуль и подмодуль приложения, к которым относится тест-кейс;</w:t>
      </w:r>
    </w:p>
    <w:p w14:paraId="7070F73B" w14:textId="26B92AE4"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Н</w:t>
      </w:r>
      <w:r w:rsidR="008F52D0" w:rsidRPr="00035897">
        <w:rPr>
          <w:rFonts w:ascii="Times New Roman" w:eastAsia="Times New Roman" w:hAnsi="Times New Roman" w:cs="Times New Roman"/>
          <w:sz w:val="24"/>
          <w:szCs w:val="24"/>
        </w:rPr>
        <w:t>азвание тест-кейса;</w:t>
      </w:r>
    </w:p>
    <w:p w14:paraId="38C983E0" w14:textId="0337C05A"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И</w:t>
      </w:r>
      <w:r w:rsidR="008F52D0" w:rsidRPr="00035897">
        <w:rPr>
          <w:rFonts w:ascii="Times New Roman" w:eastAsia="Times New Roman" w:hAnsi="Times New Roman" w:cs="Times New Roman"/>
          <w:sz w:val="24"/>
          <w:szCs w:val="24"/>
        </w:rPr>
        <w:t>сходные данные, необходимые для тест-кейса;</w:t>
      </w:r>
    </w:p>
    <w:p w14:paraId="25D50284" w14:textId="1A7CB8B7"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Ш</w:t>
      </w:r>
      <w:r w:rsidR="008F52D0" w:rsidRPr="00035897">
        <w:rPr>
          <w:rFonts w:ascii="Times New Roman" w:eastAsia="Times New Roman" w:hAnsi="Times New Roman" w:cs="Times New Roman"/>
          <w:sz w:val="24"/>
          <w:szCs w:val="24"/>
        </w:rPr>
        <w:t>аги для выполнения тест-кейса;</w:t>
      </w:r>
    </w:p>
    <w:p w14:paraId="77CE4922" w14:textId="339FB74F"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О</w:t>
      </w:r>
      <w:r w:rsidR="008F52D0" w:rsidRPr="00035897">
        <w:rPr>
          <w:rFonts w:ascii="Times New Roman" w:eastAsia="Times New Roman" w:hAnsi="Times New Roman" w:cs="Times New Roman"/>
          <w:sz w:val="24"/>
          <w:szCs w:val="24"/>
        </w:rPr>
        <w:t>писание ожидаемых результатов по каждому шагу выполнения тест-кейса;</w:t>
      </w:r>
    </w:p>
    <w:p w14:paraId="3FD88C9F" w14:textId="41BE84D5"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П</w:t>
      </w:r>
      <w:r w:rsidR="008F52D0" w:rsidRPr="00035897">
        <w:rPr>
          <w:rFonts w:ascii="Times New Roman" w:eastAsia="Times New Roman" w:hAnsi="Times New Roman" w:cs="Times New Roman"/>
          <w:sz w:val="24"/>
          <w:szCs w:val="24"/>
        </w:rPr>
        <w:t>оле статуса об успешном или ошибочном выполнении тест-кейса;</w:t>
      </w:r>
    </w:p>
    <w:p w14:paraId="71977F8F" w14:textId="0B8F3F52"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А</w:t>
      </w:r>
      <w:r w:rsidR="008F52D0" w:rsidRPr="00035897">
        <w:rPr>
          <w:rFonts w:ascii="Times New Roman" w:eastAsia="Times New Roman" w:hAnsi="Times New Roman" w:cs="Times New Roman"/>
          <w:sz w:val="24"/>
          <w:szCs w:val="24"/>
        </w:rPr>
        <w:t>втор тест-кейса;</w:t>
      </w:r>
    </w:p>
    <w:p w14:paraId="5C057BF2" w14:textId="1BFDE146"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В</w:t>
      </w:r>
      <w:r w:rsidR="008F52D0" w:rsidRPr="00035897">
        <w:rPr>
          <w:rFonts w:ascii="Times New Roman" w:eastAsia="Times New Roman" w:hAnsi="Times New Roman" w:cs="Times New Roman"/>
          <w:sz w:val="24"/>
          <w:szCs w:val="24"/>
        </w:rPr>
        <w:t>ремя последнего выполнения тест-кейса;</w:t>
      </w:r>
    </w:p>
    <w:p w14:paraId="5970DB70" w14:textId="749EAB9A"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П</w:t>
      </w:r>
      <w:r w:rsidR="008F52D0" w:rsidRPr="00035897">
        <w:rPr>
          <w:rFonts w:ascii="Times New Roman" w:eastAsia="Times New Roman" w:hAnsi="Times New Roman" w:cs="Times New Roman"/>
          <w:sz w:val="24"/>
          <w:szCs w:val="24"/>
        </w:rPr>
        <w:t>оследний полученный результат;</w:t>
      </w:r>
    </w:p>
    <w:p w14:paraId="599F4070" w14:textId="23F4A1F6" w:rsidR="007851B7" w:rsidRPr="00035897" w:rsidRDefault="00035897" w:rsidP="00FE6139">
      <w:pPr>
        <w:pStyle w:val="af9"/>
        <w:numPr>
          <w:ilvl w:val="0"/>
          <w:numId w:val="60"/>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С</w:t>
      </w:r>
      <w:r w:rsidR="008F52D0" w:rsidRPr="00035897">
        <w:rPr>
          <w:rFonts w:ascii="Times New Roman" w:eastAsia="Times New Roman" w:hAnsi="Times New Roman" w:cs="Times New Roman"/>
          <w:sz w:val="24"/>
          <w:szCs w:val="24"/>
        </w:rPr>
        <w:t>вязанный с тест-кейсом дефект(баг), если он есть.</w:t>
      </w:r>
    </w:p>
    <w:p w14:paraId="0AD86B1E"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Достоинствами использования тест-кейсов</w:t>
      </w:r>
      <w:r w:rsidRPr="00DC0BEB">
        <w:rPr>
          <w:rFonts w:ascii="Times New Roman" w:eastAsia="Times New Roman" w:hAnsi="Times New Roman" w:cs="Times New Roman"/>
          <w:sz w:val="24"/>
          <w:szCs w:val="24"/>
        </w:rPr>
        <w:t xml:space="preserve"> является то, что они:</w:t>
      </w:r>
    </w:p>
    <w:p w14:paraId="2B920397" w14:textId="6BA205A2" w:rsidR="007851B7" w:rsidRPr="00035897" w:rsidRDefault="00035897" w:rsidP="00FE6139">
      <w:pPr>
        <w:pStyle w:val="af9"/>
        <w:numPr>
          <w:ilvl w:val="0"/>
          <w:numId w:val="61"/>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Д</w:t>
      </w:r>
      <w:r w:rsidR="008F52D0" w:rsidRPr="00035897">
        <w:rPr>
          <w:rFonts w:ascii="Times New Roman" w:eastAsia="Times New Roman" w:hAnsi="Times New Roman" w:cs="Times New Roman"/>
          <w:sz w:val="24"/>
          <w:szCs w:val="24"/>
        </w:rPr>
        <w:t>ают структурированный системный подход;</w:t>
      </w:r>
    </w:p>
    <w:p w14:paraId="1BA07958" w14:textId="76175359" w:rsidR="007851B7" w:rsidRPr="00035897" w:rsidRDefault="00035897" w:rsidP="00FE6139">
      <w:pPr>
        <w:pStyle w:val="af9"/>
        <w:numPr>
          <w:ilvl w:val="0"/>
          <w:numId w:val="61"/>
        </w:numPr>
        <w:tabs>
          <w:tab w:val="left" w:pos="709"/>
          <w:tab w:val="right" w:leader="dot" w:pos="11482"/>
        </w:tabs>
        <w:jc w:val="both"/>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П</w:t>
      </w:r>
      <w:r w:rsidR="008F52D0" w:rsidRPr="00035897">
        <w:rPr>
          <w:rFonts w:ascii="Times New Roman" w:eastAsia="Times New Roman" w:hAnsi="Times New Roman" w:cs="Times New Roman"/>
          <w:sz w:val="24"/>
          <w:szCs w:val="24"/>
        </w:rPr>
        <w:t>редставляют собой один из способов тестирования проектной документации ещё до появления первой промежуточной версии программного продукта;</w:t>
      </w:r>
    </w:p>
    <w:p w14:paraId="765BF55D" w14:textId="2B2335BA" w:rsidR="007851B7" w:rsidRPr="00035897" w:rsidRDefault="00035897" w:rsidP="00FE6139">
      <w:pPr>
        <w:pStyle w:val="af9"/>
        <w:numPr>
          <w:ilvl w:val="0"/>
          <w:numId w:val="61"/>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З</w:t>
      </w:r>
      <w:r w:rsidR="008F52D0" w:rsidRPr="00035897">
        <w:rPr>
          <w:rFonts w:ascii="Times New Roman" w:eastAsia="Times New Roman" w:hAnsi="Times New Roman" w:cs="Times New Roman"/>
          <w:sz w:val="24"/>
          <w:szCs w:val="24"/>
        </w:rPr>
        <w:t>начительно ускоряют процесс регрессионного тестирования;</w:t>
      </w:r>
    </w:p>
    <w:p w14:paraId="0437600E" w14:textId="1A7AD123" w:rsidR="007851B7" w:rsidRPr="00035897" w:rsidRDefault="00035897" w:rsidP="00FE6139">
      <w:pPr>
        <w:pStyle w:val="af9"/>
        <w:numPr>
          <w:ilvl w:val="0"/>
          <w:numId w:val="61"/>
        </w:numPr>
        <w:tabs>
          <w:tab w:val="left" w:pos="709"/>
          <w:tab w:val="right" w:leader="dot" w:pos="11482"/>
        </w:tabs>
        <w:rPr>
          <w:rFonts w:ascii="Times New Roman" w:eastAsia="Times New Roman" w:hAnsi="Times New Roman" w:cs="Times New Roman"/>
          <w:sz w:val="24"/>
          <w:szCs w:val="24"/>
        </w:rPr>
      </w:pPr>
      <w:r w:rsidRPr="00035897">
        <w:rPr>
          <w:rFonts w:ascii="Times New Roman" w:eastAsia="Times New Roman" w:hAnsi="Times New Roman" w:cs="Times New Roman"/>
          <w:sz w:val="24"/>
          <w:szCs w:val="24"/>
          <w:lang w:val="ru-RU"/>
        </w:rPr>
        <w:t>П</w:t>
      </w:r>
      <w:r w:rsidR="008F52D0" w:rsidRPr="00035897">
        <w:rPr>
          <w:rFonts w:ascii="Times New Roman" w:eastAsia="Times New Roman" w:hAnsi="Times New Roman" w:cs="Times New Roman"/>
          <w:sz w:val="24"/>
          <w:szCs w:val="24"/>
        </w:rPr>
        <w:t>озволяют отслеживать статистику проводимого тестирования;</w:t>
      </w:r>
    </w:p>
    <w:p w14:paraId="5B6CA2F8" w14:textId="0EEB1B63"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23" w:name="_Toc35467828"/>
      <w:r w:rsidRPr="00DC0BEB">
        <w:rPr>
          <w:rFonts w:ascii="Times New Roman" w:hAnsi="Times New Roman" w:cs="Times New Roman"/>
          <w:b/>
          <w:color w:val="000000"/>
          <w:sz w:val="24"/>
          <w:szCs w:val="24"/>
        </w:rPr>
        <w:t>Методика тестирования ПО. Тестирование модулей.</w:t>
      </w:r>
      <w:bookmarkEnd w:id="123"/>
    </w:p>
    <w:p w14:paraId="0A21B63A" w14:textId="77777777" w:rsidR="005D052C" w:rsidRDefault="008F52D0" w:rsidP="005D052C">
      <w:pPr>
        <w:tabs>
          <w:tab w:val="left" w:pos="709"/>
          <w:tab w:val="right" w:leader="dot" w:pos="11482"/>
        </w:tabs>
        <w:ind w:left="142"/>
        <w:jc w:val="both"/>
        <w:rPr>
          <w:rFonts w:ascii="Times New Roman" w:eastAsia="Times New Roman" w:hAnsi="Times New Roman" w:cs="Times New Roman"/>
          <w:sz w:val="16"/>
          <w:szCs w:val="24"/>
          <w:lang w:val="ru-RU"/>
        </w:rPr>
      </w:pPr>
      <w:r w:rsidRPr="005D052C">
        <w:rPr>
          <w:rFonts w:ascii="Times New Roman" w:eastAsia="Times New Roman" w:hAnsi="Times New Roman" w:cs="Times New Roman"/>
          <w:sz w:val="16"/>
          <w:szCs w:val="24"/>
        </w:rPr>
        <w:t xml:space="preserve">В соответствии с </w:t>
      </w:r>
      <w:r w:rsidRPr="005D052C">
        <w:rPr>
          <w:rFonts w:ascii="Times New Roman" w:eastAsia="Times New Roman" w:hAnsi="Times New Roman" w:cs="Times New Roman"/>
          <w:i/>
          <w:sz w:val="16"/>
          <w:szCs w:val="24"/>
        </w:rPr>
        <w:t>СТБ ИСО/МЭК 12207-2003</w:t>
      </w:r>
      <w:r w:rsidRPr="005D052C">
        <w:rPr>
          <w:rFonts w:ascii="Times New Roman" w:eastAsia="Times New Roman" w:hAnsi="Times New Roman" w:cs="Times New Roman"/>
          <w:sz w:val="16"/>
          <w:szCs w:val="24"/>
        </w:rPr>
        <w:t xml:space="preserve"> процесс разработки программных средств включает 13 работ. Из них тестированию соответствуют 7, 8, 9, 11-я работы.</w:t>
      </w:r>
    </w:p>
    <w:p w14:paraId="71B4F289" w14:textId="17966332" w:rsidR="007851B7" w:rsidRPr="00DC0BEB" w:rsidRDefault="005D052C" w:rsidP="005D052C">
      <w:pPr>
        <w:tabs>
          <w:tab w:val="left" w:pos="709"/>
          <w:tab w:val="right" w:leader="dot" w:pos="11482"/>
        </w:tabs>
        <w:ind w:left="142"/>
        <w:jc w:val="both"/>
        <w:rPr>
          <w:rFonts w:ascii="Times New Roman" w:eastAsia="Times New Roman" w:hAnsi="Times New Roman" w:cs="Times New Roman"/>
          <w:sz w:val="24"/>
          <w:szCs w:val="24"/>
        </w:rPr>
      </w:pPr>
      <w:r w:rsidRPr="005D052C">
        <w:rPr>
          <w:rFonts w:ascii="Times New Roman" w:eastAsia="Times New Roman" w:hAnsi="Times New Roman" w:cs="Times New Roman"/>
          <w:b/>
          <w:sz w:val="24"/>
          <w:szCs w:val="24"/>
          <w:lang w:val="ru-RU"/>
        </w:rPr>
        <w:t>М</w:t>
      </w:r>
      <w:r w:rsidR="008F52D0" w:rsidRPr="005D052C">
        <w:rPr>
          <w:rFonts w:ascii="Times New Roman" w:eastAsia="Times New Roman" w:hAnsi="Times New Roman" w:cs="Times New Roman"/>
          <w:b/>
          <w:sz w:val="24"/>
          <w:szCs w:val="24"/>
        </w:rPr>
        <w:t>етодика тестирования ПС</w:t>
      </w:r>
      <w:r w:rsidR="008F52D0" w:rsidRPr="00DC0BEB">
        <w:rPr>
          <w:rFonts w:ascii="Times New Roman" w:eastAsia="Times New Roman" w:hAnsi="Times New Roman" w:cs="Times New Roman"/>
          <w:sz w:val="24"/>
          <w:szCs w:val="24"/>
        </w:rPr>
        <w:t xml:space="preserve"> включает следующую </w:t>
      </w:r>
      <w:r>
        <w:rPr>
          <w:rFonts w:ascii="Times New Roman" w:eastAsia="Times New Roman" w:hAnsi="Times New Roman" w:cs="Times New Roman"/>
          <w:i/>
          <w:sz w:val="24"/>
          <w:szCs w:val="24"/>
        </w:rPr>
        <w:t>последовательность шагов</w:t>
      </w:r>
      <w:r w:rsidR="008F52D0" w:rsidRPr="00DC0BEB">
        <w:rPr>
          <w:rFonts w:ascii="Times New Roman" w:eastAsia="Times New Roman" w:hAnsi="Times New Roman" w:cs="Times New Roman"/>
          <w:sz w:val="24"/>
          <w:szCs w:val="24"/>
        </w:rPr>
        <w:t>:</w:t>
      </w:r>
    </w:p>
    <w:p w14:paraId="45C967EE" w14:textId="7F683EBD" w:rsidR="007851B7" w:rsidRPr="005D052C" w:rsidRDefault="008F52D0" w:rsidP="00FE6139">
      <w:pPr>
        <w:pStyle w:val="af9"/>
        <w:numPr>
          <w:ilvl w:val="0"/>
          <w:numId w:val="62"/>
        </w:numPr>
        <w:tabs>
          <w:tab w:val="left" w:pos="709"/>
          <w:tab w:val="right" w:leader="dot" w:pos="11482"/>
        </w:tabs>
        <w:ind w:right="-160"/>
        <w:jc w:val="both"/>
        <w:rPr>
          <w:rFonts w:ascii="Times New Roman" w:eastAsia="Times New Roman" w:hAnsi="Times New Roman" w:cs="Times New Roman"/>
          <w:sz w:val="24"/>
          <w:szCs w:val="24"/>
        </w:rPr>
      </w:pPr>
      <w:r w:rsidRPr="005D052C">
        <w:rPr>
          <w:rFonts w:ascii="Times New Roman" w:eastAsia="Times New Roman" w:hAnsi="Times New Roman" w:cs="Times New Roman"/>
          <w:b/>
          <w:i/>
          <w:sz w:val="24"/>
          <w:szCs w:val="24"/>
        </w:rPr>
        <w:t>Тестирование модулей</w:t>
      </w:r>
      <w:r w:rsidRPr="005D052C">
        <w:rPr>
          <w:rFonts w:ascii="Times New Roman" w:eastAsia="Times New Roman" w:hAnsi="Times New Roman" w:cs="Times New Roman"/>
          <w:sz w:val="24"/>
          <w:szCs w:val="24"/>
        </w:rPr>
        <w:t xml:space="preserve"> (7-я работа).</w:t>
      </w:r>
    </w:p>
    <w:p w14:paraId="5AA50088" w14:textId="5D3BE719" w:rsidR="007851B7" w:rsidRPr="005D052C" w:rsidRDefault="008F52D0" w:rsidP="00FE6139">
      <w:pPr>
        <w:pStyle w:val="af9"/>
        <w:numPr>
          <w:ilvl w:val="0"/>
          <w:numId w:val="62"/>
        </w:numPr>
        <w:tabs>
          <w:tab w:val="left" w:pos="709"/>
          <w:tab w:val="right" w:leader="dot" w:pos="11482"/>
        </w:tabs>
        <w:ind w:right="-160"/>
        <w:jc w:val="both"/>
        <w:rPr>
          <w:rFonts w:ascii="Times New Roman" w:eastAsia="Times New Roman" w:hAnsi="Times New Roman" w:cs="Times New Roman"/>
          <w:sz w:val="24"/>
          <w:szCs w:val="24"/>
        </w:rPr>
      </w:pPr>
      <w:r w:rsidRPr="005D052C">
        <w:rPr>
          <w:rFonts w:ascii="Times New Roman" w:eastAsia="Times New Roman" w:hAnsi="Times New Roman" w:cs="Times New Roman"/>
          <w:b/>
          <w:i/>
          <w:sz w:val="24"/>
          <w:szCs w:val="24"/>
        </w:rPr>
        <w:t>Тестирование сборки</w:t>
      </w:r>
      <w:r w:rsidRPr="005D052C">
        <w:rPr>
          <w:rFonts w:ascii="Times New Roman" w:eastAsia="Times New Roman" w:hAnsi="Times New Roman" w:cs="Times New Roman"/>
          <w:sz w:val="24"/>
          <w:szCs w:val="24"/>
        </w:rPr>
        <w:t xml:space="preserve"> (интеграции) (8-я работа).</w:t>
      </w:r>
    </w:p>
    <w:p w14:paraId="071250E7" w14:textId="5E1D8F75" w:rsidR="007851B7" w:rsidRPr="005D052C" w:rsidRDefault="008F52D0" w:rsidP="00FE6139">
      <w:pPr>
        <w:pStyle w:val="af9"/>
        <w:numPr>
          <w:ilvl w:val="0"/>
          <w:numId w:val="62"/>
        </w:numPr>
        <w:tabs>
          <w:tab w:val="left" w:pos="709"/>
          <w:tab w:val="right" w:leader="dot" w:pos="11482"/>
        </w:tabs>
        <w:ind w:right="-160"/>
        <w:jc w:val="both"/>
        <w:rPr>
          <w:rFonts w:ascii="Times New Roman" w:eastAsia="Times New Roman" w:hAnsi="Times New Roman" w:cs="Times New Roman"/>
          <w:sz w:val="24"/>
          <w:szCs w:val="24"/>
        </w:rPr>
      </w:pPr>
      <w:r w:rsidRPr="005D052C">
        <w:rPr>
          <w:rFonts w:ascii="Times New Roman" w:eastAsia="Times New Roman" w:hAnsi="Times New Roman" w:cs="Times New Roman"/>
          <w:b/>
          <w:i/>
          <w:sz w:val="24"/>
          <w:szCs w:val="24"/>
        </w:rPr>
        <w:t>Тестирование правильности</w:t>
      </w:r>
      <w:r w:rsidRPr="005D052C">
        <w:rPr>
          <w:rFonts w:ascii="Times New Roman" w:eastAsia="Times New Roman" w:hAnsi="Times New Roman" w:cs="Times New Roman"/>
          <w:sz w:val="24"/>
          <w:szCs w:val="24"/>
        </w:rPr>
        <w:t xml:space="preserve"> (9-я работа).</w:t>
      </w:r>
    </w:p>
    <w:p w14:paraId="64B66C2E" w14:textId="2F15727E" w:rsidR="007851B7" w:rsidRPr="005D052C" w:rsidRDefault="008F52D0" w:rsidP="00FE6139">
      <w:pPr>
        <w:pStyle w:val="af9"/>
        <w:numPr>
          <w:ilvl w:val="0"/>
          <w:numId w:val="62"/>
        </w:numPr>
        <w:tabs>
          <w:tab w:val="left" w:pos="709"/>
          <w:tab w:val="right" w:leader="dot" w:pos="11482"/>
        </w:tabs>
        <w:ind w:right="-160"/>
        <w:jc w:val="both"/>
        <w:rPr>
          <w:rFonts w:ascii="Times New Roman" w:eastAsia="Times New Roman" w:hAnsi="Times New Roman" w:cs="Times New Roman"/>
          <w:sz w:val="24"/>
          <w:szCs w:val="24"/>
        </w:rPr>
      </w:pPr>
      <w:r w:rsidRPr="005D052C">
        <w:rPr>
          <w:rFonts w:ascii="Times New Roman" w:eastAsia="Times New Roman" w:hAnsi="Times New Roman" w:cs="Times New Roman"/>
          <w:b/>
          <w:i/>
          <w:sz w:val="24"/>
          <w:szCs w:val="24"/>
        </w:rPr>
        <w:t>Системное тестирование</w:t>
      </w:r>
      <w:r w:rsidRPr="005D052C">
        <w:rPr>
          <w:rFonts w:ascii="Times New Roman" w:eastAsia="Times New Roman" w:hAnsi="Times New Roman" w:cs="Times New Roman"/>
          <w:sz w:val="24"/>
          <w:szCs w:val="24"/>
        </w:rPr>
        <w:t xml:space="preserve"> (11-я работа).</w:t>
      </w:r>
    </w:p>
    <w:p w14:paraId="45611EBE" w14:textId="109B8EDD" w:rsidR="007851B7" w:rsidRPr="005D052C" w:rsidRDefault="008F52D0" w:rsidP="00DC0BEB">
      <w:pPr>
        <w:tabs>
          <w:tab w:val="left" w:pos="709"/>
          <w:tab w:val="right" w:leader="dot" w:pos="11482"/>
        </w:tabs>
        <w:ind w:left="142"/>
        <w:jc w:val="both"/>
        <w:rPr>
          <w:rFonts w:ascii="Times New Roman" w:eastAsia="Times New Roman" w:hAnsi="Times New Roman" w:cs="Times New Roman"/>
          <w:sz w:val="16"/>
          <w:szCs w:val="16"/>
        </w:rPr>
      </w:pPr>
      <w:r w:rsidRPr="005D052C">
        <w:rPr>
          <w:rFonts w:ascii="Times New Roman" w:eastAsia="Times New Roman" w:hAnsi="Times New Roman" w:cs="Times New Roman"/>
          <w:sz w:val="16"/>
          <w:szCs w:val="16"/>
        </w:rPr>
        <w:t xml:space="preserve">Процесс тестирования как правило начинается с тестирования отдельных модулей, а </w:t>
      </w:r>
      <w:r w:rsidR="005D052C" w:rsidRPr="005D052C">
        <w:rPr>
          <w:rFonts w:ascii="Times New Roman" w:eastAsia="Times New Roman" w:hAnsi="Times New Roman" w:cs="Times New Roman"/>
          <w:sz w:val="16"/>
          <w:szCs w:val="16"/>
        </w:rPr>
        <w:t>затем продолжается</w:t>
      </w:r>
      <w:r w:rsidRPr="005D052C">
        <w:rPr>
          <w:rFonts w:ascii="Times New Roman" w:eastAsia="Times New Roman" w:hAnsi="Times New Roman" w:cs="Times New Roman"/>
          <w:sz w:val="16"/>
          <w:szCs w:val="16"/>
        </w:rPr>
        <w:t xml:space="preserve"> при объединении модулей в единое целое и завершается тестированием, при котором проверяется соответствие разработанного ПС требованиям заказчика.</w:t>
      </w:r>
    </w:p>
    <w:p w14:paraId="39E5266E" w14:textId="1CE16919" w:rsidR="007851B7" w:rsidRPr="005D052C" w:rsidRDefault="008F52D0" w:rsidP="00DC0BEB">
      <w:pPr>
        <w:tabs>
          <w:tab w:val="left" w:pos="709"/>
          <w:tab w:val="right" w:leader="dot" w:pos="11482"/>
        </w:tabs>
        <w:ind w:left="142"/>
        <w:rPr>
          <w:rFonts w:ascii="Times New Roman" w:eastAsia="Times New Roman" w:hAnsi="Times New Roman" w:cs="Times New Roman"/>
          <w:sz w:val="16"/>
          <w:szCs w:val="16"/>
        </w:rPr>
      </w:pPr>
      <w:r w:rsidRPr="005D052C">
        <w:rPr>
          <w:rFonts w:ascii="Times New Roman" w:eastAsia="Times New Roman" w:hAnsi="Times New Roman" w:cs="Times New Roman"/>
          <w:sz w:val="16"/>
          <w:szCs w:val="16"/>
        </w:rPr>
        <w:t>Методика тестирования ПС может быть представлена в виде разворачивающейся спирали.</w:t>
      </w:r>
    </w:p>
    <w:p w14:paraId="4C029A4A" w14:textId="0B11E257" w:rsidR="007851B7" w:rsidRPr="005D052C" w:rsidRDefault="008F52D0" w:rsidP="005D052C">
      <w:pPr>
        <w:tabs>
          <w:tab w:val="left" w:pos="709"/>
          <w:tab w:val="right" w:leader="dot" w:pos="11482"/>
        </w:tabs>
        <w:ind w:left="142"/>
        <w:jc w:val="both"/>
        <w:rPr>
          <w:rFonts w:ascii="Times New Roman" w:eastAsia="Times New Roman" w:hAnsi="Times New Roman" w:cs="Times New Roman"/>
          <w:sz w:val="16"/>
          <w:szCs w:val="16"/>
        </w:rPr>
      </w:pPr>
      <w:r w:rsidRPr="005D052C">
        <w:rPr>
          <w:rFonts w:ascii="Times New Roman" w:eastAsia="Times New Roman" w:hAnsi="Times New Roman" w:cs="Times New Roman"/>
          <w:sz w:val="16"/>
          <w:szCs w:val="16"/>
        </w:rPr>
        <w:t>На первом шаге осуществляется тестирование модулей, проверяющее результаты этапа кодирования. Целью данного шага является проверка каждого отдельного модуля. Используется как структурное, так и функциональное тестирование.</w:t>
      </w:r>
    </w:p>
    <w:p w14:paraId="1AE5EE0A"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72F7168B" wp14:editId="577A8A2F">
            <wp:extent cx="2342517" cy="2160536"/>
            <wp:effectExtent l="0" t="0" r="63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2389218" cy="2203609"/>
                    </a:xfrm>
                    <a:prstGeom prst="rect">
                      <a:avLst/>
                    </a:prstGeom>
                    <a:ln/>
                  </pic:spPr>
                </pic:pic>
              </a:graphicData>
            </a:graphic>
          </wp:inline>
        </w:drawing>
      </w:r>
    </w:p>
    <w:p w14:paraId="01E9B15B" w14:textId="77777777" w:rsidR="007851B7" w:rsidRPr="00DC0BEB" w:rsidRDefault="008F52D0" w:rsidP="00DC0BEB">
      <w:pPr>
        <w:tabs>
          <w:tab w:val="left" w:pos="709"/>
          <w:tab w:val="right" w:leader="dot" w:pos="11482"/>
        </w:tabs>
        <w:spacing w:before="240" w:after="240"/>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8.14. Методика тестирования ПС</w:t>
      </w:r>
    </w:p>
    <w:p w14:paraId="7D459A9D" w14:textId="77777777" w:rsidR="007851B7" w:rsidRPr="005D052C" w:rsidRDefault="008F52D0" w:rsidP="00DC0BEB">
      <w:pPr>
        <w:tabs>
          <w:tab w:val="left" w:pos="709"/>
          <w:tab w:val="right" w:leader="dot" w:pos="11482"/>
        </w:tabs>
        <w:ind w:left="142"/>
        <w:jc w:val="both"/>
        <w:rPr>
          <w:rFonts w:ascii="Times New Roman" w:eastAsia="Times New Roman" w:hAnsi="Times New Roman" w:cs="Times New Roman"/>
          <w:sz w:val="16"/>
          <w:szCs w:val="16"/>
        </w:rPr>
      </w:pPr>
      <w:r w:rsidRPr="005D052C">
        <w:rPr>
          <w:rFonts w:ascii="Times New Roman" w:eastAsia="Times New Roman" w:hAnsi="Times New Roman" w:cs="Times New Roman"/>
          <w:sz w:val="16"/>
          <w:szCs w:val="16"/>
        </w:rPr>
        <w:t>На втором шаге выполняется тестирование интеграции, направленное на выявление ошибок этапа проектирования ПС. Целью второго шага является сборка модулей в единое ПС и его тестирование. В основном используется функциональное тестирование и частично структурное тестирование.</w:t>
      </w:r>
    </w:p>
    <w:p w14:paraId="72497FD5" w14:textId="77777777" w:rsidR="007851B7" w:rsidRPr="005D052C" w:rsidRDefault="008F52D0" w:rsidP="00DC0BEB">
      <w:pPr>
        <w:tabs>
          <w:tab w:val="left" w:pos="709"/>
          <w:tab w:val="right" w:leader="dot" w:pos="11482"/>
        </w:tabs>
        <w:ind w:left="142"/>
        <w:jc w:val="both"/>
        <w:rPr>
          <w:rFonts w:ascii="Times New Roman" w:eastAsia="Times New Roman" w:hAnsi="Times New Roman" w:cs="Times New Roman"/>
          <w:sz w:val="16"/>
          <w:szCs w:val="16"/>
        </w:rPr>
      </w:pPr>
      <w:r w:rsidRPr="005D052C">
        <w:rPr>
          <w:rFonts w:ascii="Times New Roman" w:eastAsia="Times New Roman" w:hAnsi="Times New Roman" w:cs="Times New Roman"/>
          <w:sz w:val="16"/>
          <w:szCs w:val="16"/>
        </w:rPr>
        <w:t>На третьем шаге производится тестирование правильности, проверяется правильность этапа анализа требований к ПС. Целью третьего шага является проверка правильности реализации в ПС всех функциональных требований, а также требований по качеству к ПС. Проводится только функциональное тестирование.</w:t>
      </w:r>
    </w:p>
    <w:p w14:paraId="08B9F675" w14:textId="77777777" w:rsidR="007851B7" w:rsidRPr="005D052C" w:rsidRDefault="008F52D0" w:rsidP="00DC0BEB">
      <w:pPr>
        <w:tabs>
          <w:tab w:val="left" w:pos="709"/>
          <w:tab w:val="right" w:leader="dot" w:pos="11482"/>
        </w:tabs>
        <w:ind w:left="142"/>
        <w:jc w:val="both"/>
        <w:rPr>
          <w:rFonts w:ascii="Times New Roman" w:hAnsi="Times New Roman" w:cs="Times New Roman"/>
          <w:sz w:val="16"/>
          <w:szCs w:val="16"/>
        </w:rPr>
      </w:pPr>
      <w:r w:rsidRPr="005D052C">
        <w:rPr>
          <w:rFonts w:ascii="Times New Roman" w:eastAsia="Times New Roman" w:hAnsi="Times New Roman" w:cs="Times New Roman"/>
          <w:sz w:val="16"/>
          <w:szCs w:val="16"/>
        </w:rPr>
        <w:t>На четвёртом шаге проводится системное тестирование, проверяется правильность этапа анализа требований к системе. Целью четвёртого шага является проверка реализации в ПС всех системных требований, а также требований по качеству к системе. Проводятся различные типы системного тестирования.</w:t>
      </w:r>
    </w:p>
    <w:p w14:paraId="6130A584" w14:textId="0C2847C0" w:rsidR="007851B7" w:rsidRPr="005D052C" w:rsidRDefault="008F52D0" w:rsidP="00DC0BEB">
      <w:pPr>
        <w:tabs>
          <w:tab w:val="left" w:pos="709"/>
          <w:tab w:val="right" w:leader="dot" w:pos="11482"/>
        </w:tabs>
        <w:ind w:left="142"/>
        <w:rPr>
          <w:rFonts w:ascii="Times New Roman" w:hAnsi="Times New Roman" w:cs="Times New Roman"/>
          <w:sz w:val="16"/>
          <w:szCs w:val="16"/>
        </w:rPr>
      </w:pPr>
      <w:bookmarkStart w:id="124" w:name="_7xcsqt7d5a5l" w:colFirst="0" w:colLast="0"/>
      <w:bookmarkEnd w:id="124"/>
      <w:r w:rsidRPr="005D052C">
        <w:rPr>
          <w:rFonts w:ascii="Times New Roman" w:hAnsi="Times New Roman" w:cs="Times New Roman"/>
          <w:sz w:val="16"/>
          <w:szCs w:val="16"/>
        </w:rPr>
        <w:t>Тестирование модулей</w:t>
      </w:r>
    </w:p>
    <w:p w14:paraId="224AAFF1" w14:textId="77777777" w:rsidR="007851B7" w:rsidRPr="005D052C" w:rsidRDefault="008F52D0" w:rsidP="00DC0BEB">
      <w:pPr>
        <w:tabs>
          <w:tab w:val="left" w:pos="709"/>
          <w:tab w:val="right" w:leader="dot" w:pos="11482"/>
        </w:tabs>
        <w:ind w:left="142"/>
        <w:jc w:val="both"/>
        <w:rPr>
          <w:rFonts w:ascii="Times New Roman" w:eastAsia="Times New Roman" w:hAnsi="Times New Roman" w:cs="Times New Roman"/>
          <w:sz w:val="16"/>
          <w:szCs w:val="16"/>
        </w:rPr>
      </w:pPr>
      <w:r w:rsidRPr="005D052C">
        <w:rPr>
          <w:rFonts w:ascii="Times New Roman" w:eastAsia="Times New Roman" w:hAnsi="Times New Roman" w:cs="Times New Roman"/>
          <w:sz w:val="16"/>
          <w:szCs w:val="16"/>
        </w:rPr>
        <w:t>Проводится во время работы № 7 «Программирование и тестирование ПС» процесса разработки (см. подраздел 4.1). На данном шаге проверяется правильность функционирования наименьшего отдельно взятого элемента ПС. Что взято в качестве элемента (модуля) определяется контекстом проекта. Это может быть либо отдельно взятая функция, либо набор функций, либо отдельно взятый класс, либо набор классов и т.п. [4]</w:t>
      </w:r>
    </w:p>
    <w:p w14:paraId="264C751D" w14:textId="012C3E43" w:rsidR="007851B7" w:rsidRPr="005D052C" w:rsidRDefault="008F52D0" w:rsidP="00DC0BEB">
      <w:pPr>
        <w:tabs>
          <w:tab w:val="left" w:pos="709"/>
          <w:tab w:val="right" w:leader="dot" w:pos="11482"/>
        </w:tabs>
        <w:ind w:left="142"/>
        <w:jc w:val="both"/>
        <w:rPr>
          <w:rFonts w:ascii="Times New Roman" w:eastAsia="Times New Roman" w:hAnsi="Times New Roman" w:cs="Times New Roman"/>
          <w:sz w:val="16"/>
          <w:szCs w:val="16"/>
        </w:rPr>
      </w:pPr>
      <w:r w:rsidRPr="005D052C">
        <w:rPr>
          <w:rFonts w:ascii="Times New Roman" w:eastAsia="Times New Roman" w:hAnsi="Times New Roman" w:cs="Times New Roman"/>
          <w:sz w:val="16"/>
          <w:szCs w:val="16"/>
        </w:rPr>
        <w:t>Вначале, с целью проектирования тестов, рекомендуется рассматривать модуль ПС как “чёрный ящик”, а затем для подготовки дополнительных тестов исследовать модуль как “белый ящик”.</w:t>
      </w:r>
    </w:p>
    <w:p w14:paraId="5E3594BA"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5D052C">
        <w:rPr>
          <w:rFonts w:ascii="Times New Roman" w:eastAsia="Times New Roman" w:hAnsi="Times New Roman" w:cs="Times New Roman"/>
          <w:b/>
          <w:sz w:val="24"/>
          <w:szCs w:val="24"/>
        </w:rPr>
        <w:t>Методика тестирования модулей</w:t>
      </w:r>
      <w:r w:rsidRPr="00DC0BEB">
        <w:rPr>
          <w:rFonts w:ascii="Times New Roman" w:eastAsia="Times New Roman" w:hAnsi="Times New Roman" w:cs="Times New Roman"/>
          <w:sz w:val="24"/>
          <w:szCs w:val="24"/>
        </w:rPr>
        <w:t xml:space="preserve"> включает следующие </w:t>
      </w:r>
      <w:r w:rsidRPr="00DC0BEB">
        <w:rPr>
          <w:rFonts w:ascii="Times New Roman" w:eastAsia="Times New Roman" w:hAnsi="Times New Roman" w:cs="Times New Roman"/>
          <w:i/>
          <w:sz w:val="24"/>
          <w:szCs w:val="24"/>
        </w:rPr>
        <w:t>шаги</w:t>
      </w:r>
      <w:r w:rsidRPr="00DC0BEB">
        <w:rPr>
          <w:rFonts w:ascii="Times New Roman" w:eastAsia="Times New Roman" w:hAnsi="Times New Roman" w:cs="Times New Roman"/>
          <w:sz w:val="24"/>
          <w:szCs w:val="24"/>
        </w:rPr>
        <w:t>:</w:t>
      </w:r>
    </w:p>
    <w:p w14:paraId="48979071" w14:textId="01AD8323" w:rsidR="007851B7" w:rsidRPr="005D052C" w:rsidRDefault="005D052C" w:rsidP="00FE6139">
      <w:pPr>
        <w:pStyle w:val="af9"/>
        <w:numPr>
          <w:ilvl w:val="0"/>
          <w:numId w:val="63"/>
        </w:numPr>
        <w:tabs>
          <w:tab w:val="left" w:pos="709"/>
          <w:tab w:val="right" w:leader="dot" w:pos="11482"/>
        </w:tabs>
        <w:jc w:val="both"/>
        <w:rPr>
          <w:rFonts w:ascii="Times New Roman" w:eastAsia="Times New Roman" w:hAnsi="Times New Roman" w:cs="Times New Roman"/>
          <w:sz w:val="24"/>
          <w:szCs w:val="24"/>
        </w:rPr>
      </w:pPr>
      <w:r w:rsidRPr="005D052C">
        <w:rPr>
          <w:rFonts w:ascii="Times New Roman" w:eastAsia="Times New Roman" w:hAnsi="Times New Roman" w:cs="Times New Roman"/>
          <w:sz w:val="24"/>
          <w:szCs w:val="24"/>
          <w:lang w:val="ru-RU"/>
        </w:rPr>
        <w:t>Р</w:t>
      </w:r>
      <w:r w:rsidR="008F52D0" w:rsidRPr="005D052C">
        <w:rPr>
          <w:rFonts w:ascii="Times New Roman" w:eastAsia="Times New Roman" w:hAnsi="Times New Roman" w:cs="Times New Roman"/>
          <w:sz w:val="24"/>
          <w:szCs w:val="24"/>
        </w:rPr>
        <w:t>уководствуясь спецификацией требований модуля, необходимо подготовить тесты для каждого входного условия (используются методы эквивалентного разбиения и граничных условий);</w:t>
      </w:r>
    </w:p>
    <w:p w14:paraId="798D15F7" w14:textId="6E5F2455" w:rsidR="007851B7" w:rsidRPr="005D052C" w:rsidRDefault="005D052C" w:rsidP="00FE6139">
      <w:pPr>
        <w:pStyle w:val="af9"/>
        <w:numPr>
          <w:ilvl w:val="0"/>
          <w:numId w:val="63"/>
        </w:numPr>
        <w:tabs>
          <w:tab w:val="left" w:pos="709"/>
          <w:tab w:val="right" w:leader="dot" w:pos="11482"/>
        </w:tabs>
        <w:jc w:val="both"/>
        <w:rPr>
          <w:rFonts w:ascii="Times New Roman" w:eastAsia="Times New Roman" w:hAnsi="Times New Roman" w:cs="Times New Roman"/>
          <w:sz w:val="24"/>
          <w:szCs w:val="24"/>
        </w:rPr>
      </w:pPr>
      <w:r w:rsidRPr="005D052C">
        <w:rPr>
          <w:rFonts w:ascii="Times New Roman" w:eastAsia="Times New Roman" w:hAnsi="Times New Roman" w:cs="Times New Roman"/>
          <w:sz w:val="24"/>
          <w:szCs w:val="24"/>
          <w:lang w:val="ru-RU"/>
        </w:rPr>
        <w:t>П</w:t>
      </w:r>
      <w:r w:rsidR="008F52D0" w:rsidRPr="005D052C">
        <w:rPr>
          <w:rFonts w:ascii="Times New Roman" w:eastAsia="Times New Roman" w:hAnsi="Times New Roman" w:cs="Times New Roman"/>
          <w:sz w:val="24"/>
          <w:szCs w:val="24"/>
        </w:rPr>
        <w:t>роверить текст модуля, чтобы убедиться, что все условные переходы будут выполнены в каждом направлении, т.е. каждая ветвь модуля будет выполнена. При необходимости спроектировать дополнительные тесты;</w:t>
      </w:r>
    </w:p>
    <w:p w14:paraId="3490998B" w14:textId="6176A953" w:rsidR="007851B7" w:rsidRPr="005D052C" w:rsidRDefault="005D052C" w:rsidP="00FE6139">
      <w:pPr>
        <w:pStyle w:val="af9"/>
        <w:numPr>
          <w:ilvl w:val="0"/>
          <w:numId w:val="63"/>
        </w:numPr>
        <w:tabs>
          <w:tab w:val="left" w:pos="709"/>
          <w:tab w:val="right" w:leader="dot" w:pos="11482"/>
        </w:tabs>
        <w:jc w:val="both"/>
        <w:rPr>
          <w:rFonts w:ascii="Times New Roman" w:eastAsia="Times New Roman" w:hAnsi="Times New Roman" w:cs="Times New Roman"/>
          <w:sz w:val="24"/>
          <w:szCs w:val="24"/>
        </w:rPr>
      </w:pPr>
      <w:r w:rsidRPr="005D052C">
        <w:rPr>
          <w:rFonts w:ascii="Times New Roman" w:eastAsia="Times New Roman" w:hAnsi="Times New Roman" w:cs="Times New Roman"/>
          <w:sz w:val="24"/>
          <w:szCs w:val="24"/>
          <w:lang w:val="ru-RU"/>
        </w:rPr>
        <w:t>П</w:t>
      </w:r>
      <w:r w:rsidR="008F52D0" w:rsidRPr="005D052C">
        <w:rPr>
          <w:rFonts w:ascii="Times New Roman" w:eastAsia="Times New Roman" w:hAnsi="Times New Roman" w:cs="Times New Roman"/>
          <w:sz w:val="24"/>
          <w:szCs w:val="24"/>
        </w:rPr>
        <w:t>роверить по тексту модуля тот факт, что тесты охватывают достаточное количество путей (для каждого цикла должны быть составлены пути без выполнения тела цикла, с однократным и максимальным числом повторений;</w:t>
      </w:r>
    </w:p>
    <w:p w14:paraId="2A5F4A3B" w14:textId="4B5EC76E" w:rsidR="007851B7" w:rsidRPr="005D052C" w:rsidRDefault="005D052C" w:rsidP="00FE6139">
      <w:pPr>
        <w:pStyle w:val="af9"/>
        <w:numPr>
          <w:ilvl w:val="0"/>
          <w:numId w:val="63"/>
        </w:numPr>
        <w:tabs>
          <w:tab w:val="left" w:pos="709"/>
          <w:tab w:val="right" w:leader="dot" w:pos="11482"/>
        </w:tabs>
        <w:jc w:val="both"/>
        <w:rPr>
          <w:rFonts w:ascii="Times New Roman" w:eastAsia="Times New Roman" w:hAnsi="Times New Roman" w:cs="Times New Roman"/>
          <w:sz w:val="24"/>
          <w:szCs w:val="24"/>
        </w:rPr>
      </w:pPr>
      <w:r w:rsidRPr="005D052C">
        <w:rPr>
          <w:rFonts w:ascii="Times New Roman" w:eastAsia="Times New Roman" w:hAnsi="Times New Roman" w:cs="Times New Roman"/>
          <w:sz w:val="24"/>
          <w:szCs w:val="24"/>
          <w:lang w:val="ru-RU"/>
        </w:rPr>
        <w:t>П</w:t>
      </w:r>
      <w:r w:rsidR="008F52D0" w:rsidRPr="005D052C">
        <w:rPr>
          <w:rFonts w:ascii="Times New Roman" w:eastAsia="Times New Roman" w:hAnsi="Times New Roman" w:cs="Times New Roman"/>
          <w:sz w:val="24"/>
          <w:szCs w:val="24"/>
        </w:rPr>
        <w:t>роверить по тексту модуля его чувствительность к отдельным особым значениям входных данных и при необходимости спроектировать дополнительные тесты;</w:t>
      </w:r>
    </w:p>
    <w:p w14:paraId="24AF8005" w14:textId="3B1EFF4C" w:rsidR="007851B7" w:rsidRPr="005D052C" w:rsidRDefault="005D052C" w:rsidP="00FE6139">
      <w:pPr>
        <w:pStyle w:val="af9"/>
        <w:numPr>
          <w:ilvl w:val="0"/>
          <w:numId w:val="63"/>
        </w:numPr>
        <w:tabs>
          <w:tab w:val="left" w:pos="709"/>
          <w:tab w:val="right" w:leader="dot" w:pos="11482"/>
        </w:tabs>
        <w:jc w:val="both"/>
        <w:rPr>
          <w:rFonts w:ascii="Times New Roman" w:eastAsia="Times New Roman" w:hAnsi="Times New Roman" w:cs="Times New Roman"/>
          <w:sz w:val="24"/>
          <w:szCs w:val="24"/>
        </w:rPr>
      </w:pPr>
      <w:r w:rsidRPr="005D052C">
        <w:rPr>
          <w:rFonts w:ascii="Times New Roman" w:eastAsia="Times New Roman" w:hAnsi="Times New Roman" w:cs="Times New Roman"/>
          <w:sz w:val="24"/>
          <w:szCs w:val="24"/>
          <w:lang w:val="ru-RU"/>
        </w:rPr>
        <w:t>С</w:t>
      </w:r>
      <w:r w:rsidR="008F52D0" w:rsidRPr="005D052C">
        <w:rPr>
          <w:rFonts w:ascii="Times New Roman" w:eastAsia="Times New Roman" w:hAnsi="Times New Roman" w:cs="Times New Roman"/>
          <w:sz w:val="24"/>
          <w:szCs w:val="24"/>
        </w:rPr>
        <w:t>ледует также спроектировать тесты, пытаясь выйти за границы упорядоченных структур данных (массивов, списков, файлов и т.д.).</w:t>
      </w:r>
    </w:p>
    <w:p w14:paraId="7BCEF756"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Так как модуль является частью всего ПС, то для проведения его тестирования необходимо дополнительное ПС - драйвер и заглушка).</w:t>
      </w:r>
    </w:p>
    <w:p w14:paraId="13BF47DC"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12EBE870" wp14:editId="1D74DE90">
            <wp:extent cx="3283334" cy="2326404"/>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7"/>
                    <a:srcRect/>
                    <a:stretch>
                      <a:fillRect/>
                    </a:stretch>
                  </pic:blipFill>
                  <pic:spPr>
                    <a:xfrm>
                      <a:off x="0" y="0"/>
                      <a:ext cx="3316248" cy="2349725"/>
                    </a:xfrm>
                    <a:prstGeom prst="rect">
                      <a:avLst/>
                    </a:prstGeom>
                    <a:ln/>
                  </pic:spPr>
                </pic:pic>
              </a:graphicData>
            </a:graphic>
          </wp:inline>
        </w:drawing>
      </w:r>
    </w:p>
    <w:p w14:paraId="2C347F04"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i/>
          <w:sz w:val="24"/>
          <w:szCs w:val="24"/>
        </w:rPr>
        <w:t>Драйвер</w:t>
      </w:r>
      <w:r w:rsidRPr="00DC0BEB">
        <w:rPr>
          <w:rFonts w:ascii="Times New Roman" w:eastAsia="Times New Roman" w:hAnsi="Times New Roman" w:cs="Times New Roman"/>
          <w:sz w:val="24"/>
          <w:szCs w:val="24"/>
        </w:rPr>
        <w:t xml:space="preserve"> представляет собой управляющую программу, которая:</w:t>
      </w:r>
    </w:p>
    <w:p w14:paraId="74F989DA" w14:textId="3D92E979" w:rsidR="007851B7" w:rsidRPr="005D052C" w:rsidRDefault="005D052C" w:rsidP="00FE6139">
      <w:pPr>
        <w:pStyle w:val="af9"/>
        <w:numPr>
          <w:ilvl w:val="0"/>
          <w:numId w:val="64"/>
        </w:numPr>
        <w:tabs>
          <w:tab w:val="left" w:pos="709"/>
          <w:tab w:val="right" w:leader="dot" w:pos="11482"/>
        </w:tabs>
        <w:ind w:right="20"/>
        <w:jc w:val="both"/>
        <w:rPr>
          <w:rFonts w:ascii="Times New Roman" w:eastAsia="Times New Roman" w:hAnsi="Times New Roman" w:cs="Times New Roman"/>
          <w:sz w:val="24"/>
          <w:szCs w:val="24"/>
        </w:rPr>
      </w:pPr>
      <w:r w:rsidRPr="005D052C">
        <w:rPr>
          <w:rFonts w:ascii="Times New Roman" w:eastAsia="Times New Roman" w:hAnsi="Times New Roman" w:cs="Times New Roman"/>
          <w:sz w:val="24"/>
          <w:szCs w:val="24"/>
          <w:lang w:val="ru-RU"/>
        </w:rPr>
        <w:t>П</w:t>
      </w:r>
      <w:r w:rsidR="008F52D0" w:rsidRPr="005D052C">
        <w:rPr>
          <w:rFonts w:ascii="Times New Roman" w:eastAsia="Times New Roman" w:hAnsi="Times New Roman" w:cs="Times New Roman"/>
          <w:sz w:val="24"/>
          <w:szCs w:val="24"/>
        </w:rPr>
        <w:t xml:space="preserve">ринимает тесты и ожидаемые результаты тестов (эталонные результаты);  </w:t>
      </w:r>
    </w:p>
    <w:p w14:paraId="242A6263" w14:textId="3476DEFF" w:rsidR="007851B7" w:rsidRPr="005D052C" w:rsidRDefault="005D052C" w:rsidP="00FE6139">
      <w:pPr>
        <w:pStyle w:val="af9"/>
        <w:numPr>
          <w:ilvl w:val="0"/>
          <w:numId w:val="64"/>
        </w:numPr>
        <w:tabs>
          <w:tab w:val="left" w:pos="709"/>
          <w:tab w:val="right" w:leader="dot" w:pos="11482"/>
        </w:tabs>
        <w:ind w:right="20"/>
        <w:jc w:val="both"/>
        <w:rPr>
          <w:rFonts w:ascii="Times New Roman" w:eastAsia="Times New Roman" w:hAnsi="Times New Roman" w:cs="Times New Roman"/>
          <w:sz w:val="24"/>
          <w:szCs w:val="24"/>
        </w:rPr>
      </w:pPr>
      <w:r w:rsidRPr="005D052C">
        <w:rPr>
          <w:rFonts w:ascii="Times New Roman" w:eastAsia="Times New Roman" w:hAnsi="Times New Roman" w:cs="Times New Roman"/>
          <w:sz w:val="24"/>
          <w:szCs w:val="24"/>
          <w:lang w:val="ru-RU"/>
        </w:rPr>
        <w:t>О</w:t>
      </w:r>
      <w:r w:rsidR="008F52D0" w:rsidRPr="005D052C">
        <w:rPr>
          <w:rFonts w:ascii="Times New Roman" w:eastAsia="Times New Roman" w:hAnsi="Times New Roman" w:cs="Times New Roman"/>
          <w:sz w:val="24"/>
          <w:szCs w:val="24"/>
        </w:rPr>
        <w:t>существляет запуск в работу тестируемого модуля;</w:t>
      </w:r>
    </w:p>
    <w:p w14:paraId="090D42EA" w14:textId="72CBC9E5" w:rsidR="007851B7" w:rsidRPr="005D052C" w:rsidRDefault="005D052C" w:rsidP="00FE6139">
      <w:pPr>
        <w:pStyle w:val="af9"/>
        <w:numPr>
          <w:ilvl w:val="0"/>
          <w:numId w:val="64"/>
        </w:numPr>
        <w:tabs>
          <w:tab w:val="left" w:pos="709"/>
          <w:tab w:val="right" w:leader="dot" w:pos="11482"/>
        </w:tabs>
        <w:ind w:right="20"/>
        <w:jc w:val="both"/>
        <w:rPr>
          <w:rFonts w:ascii="Times New Roman" w:eastAsia="Times New Roman" w:hAnsi="Times New Roman" w:cs="Times New Roman"/>
          <w:sz w:val="24"/>
          <w:szCs w:val="24"/>
        </w:rPr>
      </w:pPr>
      <w:r w:rsidRPr="005D052C">
        <w:rPr>
          <w:rFonts w:ascii="Times New Roman" w:eastAsia="Times New Roman" w:hAnsi="Times New Roman" w:cs="Times New Roman"/>
          <w:sz w:val="24"/>
          <w:szCs w:val="24"/>
          <w:lang w:val="ru-RU"/>
        </w:rPr>
        <w:t>П</w:t>
      </w:r>
      <w:r w:rsidR="008F52D0" w:rsidRPr="005D052C">
        <w:rPr>
          <w:rFonts w:ascii="Times New Roman" w:eastAsia="Times New Roman" w:hAnsi="Times New Roman" w:cs="Times New Roman"/>
          <w:sz w:val="24"/>
          <w:szCs w:val="24"/>
        </w:rPr>
        <w:t>олучает из модуля реальные результаты выполнения модуля;</w:t>
      </w:r>
    </w:p>
    <w:p w14:paraId="5CCCC168" w14:textId="3D72302B" w:rsidR="007851B7" w:rsidRPr="005D052C" w:rsidRDefault="005D052C" w:rsidP="00FE6139">
      <w:pPr>
        <w:pStyle w:val="af9"/>
        <w:numPr>
          <w:ilvl w:val="0"/>
          <w:numId w:val="64"/>
        </w:numPr>
        <w:tabs>
          <w:tab w:val="left" w:pos="709"/>
          <w:tab w:val="right" w:leader="dot" w:pos="11482"/>
        </w:tabs>
        <w:ind w:right="20"/>
        <w:jc w:val="both"/>
        <w:rPr>
          <w:rFonts w:ascii="Times New Roman" w:eastAsia="Times New Roman" w:hAnsi="Times New Roman" w:cs="Times New Roman"/>
          <w:sz w:val="24"/>
          <w:szCs w:val="24"/>
        </w:rPr>
      </w:pPr>
      <w:r w:rsidRPr="005D052C">
        <w:rPr>
          <w:rFonts w:ascii="Times New Roman" w:eastAsia="Times New Roman" w:hAnsi="Times New Roman" w:cs="Times New Roman"/>
          <w:sz w:val="24"/>
          <w:szCs w:val="24"/>
          <w:lang w:val="ru-RU"/>
        </w:rPr>
        <w:t>Ф</w:t>
      </w:r>
      <w:r w:rsidR="008F52D0" w:rsidRPr="005D052C">
        <w:rPr>
          <w:rFonts w:ascii="Times New Roman" w:eastAsia="Times New Roman" w:hAnsi="Times New Roman" w:cs="Times New Roman"/>
          <w:sz w:val="24"/>
          <w:szCs w:val="24"/>
        </w:rPr>
        <w:t>ормирует информацию о результатах тестирования.</w:t>
      </w:r>
    </w:p>
    <w:p w14:paraId="362487AD"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i/>
          <w:sz w:val="24"/>
          <w:szCs w:val="24"/>
        </w:rPr>
        <w:t>Заглушки</w:t>
      </w:r>
      <w:r w:rsidRPr="00DC0BEB">
        <w:rPr>
          <w:rFonts w:ascii="Times New Roman" w:eastAsia="Times New Roman" w:hAnsi="Times New Roman" w:cs="Times New Roman"/>
          <w:sz w:val="24"/>
          <w:szCs w:val="24"/>
        </w:rPr>
        <w:t xml:space="preserve"> представляют собой фиктивные программы, замещающие модули, которые вызываются тестируемым модулем. Заглушка реализует интерфейс подчиненного модуля и может осуществлять минимальную обработку данных и имитировать прием и возврат данных.</w:t>
      </w:r>
    </w:p>
    <w:p w14:paraId="6BD20BED" w14:textId="4D9D7454" w:rsidR="007851B7" w:rsidRPr="00DC0BEB" w:rsidRDefault="007349DD" w:rsidP="007349DD">
      <w:pPr>
        <w:tabs>
          <w:tab w:val="left" w:pos="709"/>
          <w:tab w:val="right" w:leader="dot" w:pos="11482"/>
        </w:tabs>
        <w:ind w:left="142"/>
        <w:jc w:val="both"/>
        <w:rPr>
          <w:rFonts w:ascii="Times New Roman" w:hAnsi="Times New Roman" w:cs="Times New Roman"/>
          <w:sz w:val="24"/>
          <w:szCs w:val="24"/>
        </w:rPr>
      </w:pPr>
      <w:r>
        <w:rPr>
          <w:rFonts w:ascii="Times New Roman" w:eastAsia="Times New Roman" w:hAnsi="Times New Roman" w:cs="Times New Roman"/>
          <w:sz w:val="24"/>
          <w:szCs w:val="24"/>
        </w:rPr>
        <w:t>В общем случае не все</w:t>
      </w:r>
      <w:r w:rsidR="008F52D0" w:rsidRPr="00DC0BEB">
        <w:rPr>
          <w:rFonts w:ascii="Times New Roman" w:eastAsia="Times New Roman" w:hAnsi="Times New Roman" w:cs="Times New Roman"/>
          <w:sz w:val="24"/>
          <w:szCs w:val="24"/>
        </w:rPr>
        <w:t xml:space="preserve"> модули могут быть адекватно протестированы </w:t>
      </w:r>
      <w:r w:rsidRPr="00DC0BEB">
        <w:rPr>
          <w:rFonts w:ascii="Times New Roman" w:eastAsia="Times New Roman" w:hAnsi="Times New Roman" w:cs="Times New Roman"/>
          <w:sz w:val="24"/>
          <w:szCs w:val="24"/>
        </w:rPr>
        <w:t>с помощью</w:t>
      </w:r>
      <w:r w:rsidR="008F52D0" w:rsidRPr="00DC0BEB">
        <w:rPr>
          <w:rFonts w:ascii="Times New Roman" w:eastAsia="Times New Roman" w:hAnsi="Times New Roman" w:cs="Times New Roman"/>
          <w:sz w:val="24"/>
          <w:szCs w:val="24"/>
        </w:rPr>
        <w:t xml:space="preserve"> драйвера и заглушки. В таких случаях окончательное тестирование модуля может быть отложено до шага тестирования интеграции (сборки).</w:t>
      </w:r>
    </w:p>
    <w:p w14:paraId="74208552" w14:textId="486F64D9"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25" w:name="_Toc35467829"/>
      <w:r w:rsidRPr="00DC0BEB">
        <w:rPr>
          <w:rFonts w:ascii="Times New Roman" w:hAnsi="Times New Roman" w:cs="Times New Roman"/>
          <w:b/>
          <w:color w:val="000000"/>
          <w:sz w:val="24"/>
          <w:szCs w:val="24"/>
        </w:rPr>
        <w:t>Тестирование сборки (интеграции).</w:t>
      </w:r>
      <w:bookmarkEnd w:id="125"/>
    </w:p>
    <w:p w14:paraId="1EA78F4E" w14:textId="6C05696C" w:rsidR="007851B7" w:rsidRPr="001374BA" w:rsidRDefault="008F52D0" w:rsidP="00DC0BEB">
      <w:pPr>
        <w:tabs>
          <w:tab w:val="left" w:pos="709"/>
          <w:tab w:val="right" w:leader="dot" w:pos="11482"/>
        </w:tabs>
        <w:ind w:left="142"/>
        <w:jc w:val="both"/>
        <w:rPr>
          <w:rFonts w:ascii="Times New Roman" w:eastAsia="Times New Roman" w:hAnsi="Times New Roman" w:cs="Times New Roman"/>
          <w:sz w:val="16"/>
          <w:szCs w:val="16"/>
        </w:rPr>
      </w:pPr>
      <w:r w:rsidRPr="001374BA">
        <w:rPr>
          <w:rFonts w:ascii="Times New Roman" w:eastAsia="Times New Roman" w:hAnsi="Times New Roman" w:cs="Times New Roman"/>
          <w:sz w:val="16"/>
          <w:szCs w:val="16"/>
        </w:rPr>
        <w:t>Тестирование сборки проверяет правильность взаимодействия между программными компонентами или модулями. Проводится во время работы № 8 «Сборка ПС» процесса разработки. В данной работе разрабатывается план сборки для объединения модулей и компонент</w:t>
      </w:r>
      <w:r w:rsidR="001374BA" w:rsidRPr="001374BA">
        <w:rPr>
          <w:rFonts w:ascii="Times New Roman" w:eastAsia="Times New Roman" w:hAnsi="Times New Roman" w:cs="Times New Roman"/>
          <w:sz w:val="16"/>
          <w:szCs w:val="16"/>
        </w:rPr>
        <w:t>ов в единый программный объект</w:t>
      </w:r>
      <w:r w:rsidRPr="001374BA">
        <w:rPr>
          <w:rFonts w:ascii="Times New Roman" w:eastAsia="Times New Roman" w:hAnsi="Times New Roman" w:cs="Times New Roman"/>
          <w:sz w:val="16"/>
          <w:szCs w:val="16"/>
        </w:rPr>
        <w:t>.</w:t>
      </w:r>
    </w:p>
    <w:p w14:paraId="1D316833" w14:textId="77777777" w:rsidR="007851B7" w:rsidRPr="001374BA" w:rsidRDefault="008F52D0" w:rsidP="00DC0BEB">
      <w:pPr>
        <w:tabs>
          <w:tab w:val="left" w:pos="709"/>
          <w:tab w:val="right" w:leader="dot" w:pos="11482"/>
        </w:tabs>
        <w:ind w:left="142"/>
        <w:jc w:val="both"/>
        <w:rPr>
          <w:rFonts w:ascii="Times New Roman" w:eastAsia="Times New Roman" w:hAnsi="Times New Roman" w:cs="Times New Roman"/>
          <w:sz w:val="16"/>
          <w:szCs w:val="16"/>
        </w:rPr>
      </w:pPr>
      <w:r w:rsidRPr="001374BA">
        <w:rPr>
          <w:rFonts w:ascii="Times New Roman" w:eastAsia="Times New Roman" w:hAnsi="Times New Roman" w:cs="Times New Roman"/>
          <w:sz w:val="16"/>
          <w:szCs w:val="16"/>
        </w:rPr>
        <w:t>План включает требования к тестированию, а также процедуры и методы тестирования. План должен быть документально оформлен. Затем, в соответствии с планом, модули и компоненты собираются в единое целое и тестируются. Выбор варианта тестирования сборки определяется той стратегией сборки, которая была выбрана при проектировании ПС.</w:t>
      </w:r>
    </w:p>
    <w:p w14:paraId="0B771D3C" w14:textId="65863C31" w:rsidR="007851B7" w:rsidRPr="001374BA" w:rsidRDefault="001374BA"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1374BA">
        <w:rPr>
          <w:rFonts w:ascii="Times New Roman" w:eastAsia="Times New Roman" w:hAnsi="Times New Roman" w:cs="Times New Roman"/>
          <w:b/>
          <w:sz w:val="24"/>
          <w:szCs w:val="24"/>
          <w:lang w:val="ru-RU"/>
        </w:rPr>
        <w:t>С</w:t>
      </w:r>
      <w:r w:rsidR="008F52D0" w:rsidRPr="001374BA">
        <w:rPr>
          <w:rFonts w:ascii="Times New Roman" w:eastAsia="Times New Roman" w:hAnsi="Times New Roman" w:cs="Times New Roman"/>
          <w:b/>
          <w:sz w:val="24"/>
          <w:szCs w:val="24"/>
        </w:rPr>
        <w:t>тратегии сборки</w:t>
      </w:r>
      <w:r>
        <w:rPr>
          <w:rFonts w:ascii="Times New Roman" w:eastAsia="Times New Roman" w:hAnsi="Times New Roman" w:cs="Times New Roman"/>
          <w:sz w:val="24"/>
          <w:szCs w:val="24"/>
          <w:lang w:val="ru-RU"/>
        </w:rPr>
        <w:t>:</w:t>
      </w:r>
    </w:p>
    <w:p w14:paraId="73A93CD1" w14:textId="78D59DD2" w:rsidR="007851B7" w:rsidRPr="001374BA" w:rsidRDefault="001374BA" w:rsidP="00FE6139">
      <w:pPr>
        <w:pStyle w:val="af9"/>
        <w:numPr>
          <w:ilvl w:val="0"/>
          <w:numId w:val="65"/>
        </w:numPr>
        <w:tabs>
          <w:tab w:val="left" w:pos="709"/>
          <w:tab w:val="right" w:leader="dot" w:pos="11482"/>
        </w:tabs>
        <w:ind w:right="20"/>
        <w:jc w:val="both"/>
        <w:rPr>
          <w:rFonts w:ascii="Times New Roman" w:eastAsia="Times New Roman" w:hAnsi="Times New Roman" w:cs="Times New Roman"/>
          <w:sz w:val="24"/>
          <w:szCs w:val="24"/>
        </w:rPr>
      </w:pPr>
      <w:r w:rsidRPr="001374BA">
        <w:rPr>
          <w:rFonts w:ascii="Times New Roman" w:eastAsia="Times New Roman" w:hAnsi="Times New Roman" w:cs="Times New Roman"/>
          <w:sz w:val="24"/>
          <w:szCs w:val="24"/>
          <w:lang w:val="ru-RU"/>
        </w:rPr>
        <w:t>С</w:t>
      </w:r>
      <w:r w:rsidR="008F52D0" w:rsidRPr="001374BA">
        <w:rPr>
          <w:rFonts w:ascii="Times New Roman" w:eastAsia="Times New Roman" w:hAnsi="Times New Roman" w:cs="Times New Roman"/>
          <w:sz w:val="24"/>
          <w:szCs w:val="24"/>
        </w:rPr>
        <w:t>борка модулей и компонент по мере движения по управляющей иерархии “снизу-вверх” (восходящее тестирование сборки, bottom-up);</w:t>
      </w:r>
    </w:p>
    <w:p w14:paraId="3E8F1CB4" w14:textId="31A7DD7E" w:rsidR="007851B7" w:rsidRPr="001374BA" w:rsidRDefault="001374BA" w:rsidP="00FE6139">
      <w:pPr>
        <w:pStyle w:val="af9"/>
        <w:numPr>
          <w:ilvl w:val="0"/>
          <w:numId w:val="65"/>
        </w:numPr>
        <w:tabs>
          <w:tab w:val="left" w:pos="709"/>
          <w:tab w:val="right" w:leader="dot" w:pos="11482"/>
        </w:tabs>
        <w:ind w:right="20"/>
        <w:jc w:val="both"/>
        <w:rPr>
          <w:rFonts w:ascii="Times New Roman" w:eastAsia="Times New Roman" w:hAnsi="Times New Roman" w:cs="Times New Roman"/>
          <w:sz w:val="24"/>
          <w:szCs w:val="24"/>
        </w:rPr>
      </w:pPr>
      <w:r w:rsidRPr="001374BA">
        <w:rPr>
          <w:rFonts w:ascii="Times New Roman" w:eastAsia="Times New Roman" w:hAnsi="Times New Roman" w:cs="Times New Roman"/>
          <w:sz w:val="24"/>
          <w:szCs w:val="24"/>
          <w:lang w:val="ru-RU"/>
        </w:rPr>
        <w:t>С</w:t>
      </w:r>
      <w:r w:rsidR="008F52D0" w:rsidRPr="001374BA">
        <w:rPr>
          <w:rFonts w:ascii="Times New Roman" w:eastAsia="Times New Roman" w:hAnsi="Times New Roman" w:cs="Times New Roman"/>
          <w:sz w:val="24"/>
          <w:szCs w:val="24"/>
        </w:rPr>
        <w:t>борка модулей и компонент по мере движения по управляющей иерархии “сверху-вниз” (нисходящее тестирование сборки, top-down).</w:t>
      </w:r>
    </w:p>
    <w:p w14:paraId="134D0C1F" w14:textId="5EC1D95F"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При выполнении данной работы в основном находятся ошибки интерфейса, </w:t>
      </w:r>
      <w:del w:id="126" w:author="Вадим Стубеда" w:date="2020-03-19T00:48:00Z">
        <w:r w:rsidR="001374BA" w:rsidRPr="00DC0BEB" w:rsidDel="00D9375B">
          <w:rPr>
            <w:rFonts w:ascii="Times New Roman" w:eastAsia="Times New Roman" w:hAnsi="Times New Roman" w:cs="Times New Roman"/>
            <w:sz w:val="24"/>
            <w:szCs w:val="24"/>
          </w:rPr>
          <w:delText>например</w:delText>
        </w:r>
      </w:del>
      <w:ins w:id="127" w:author="Вадим Стубеда" w:date="2020-03-19T00:48:00Z">
        <w:r w:rsidR="00D9375B" w:rsidRPr="00DC0BEB">
          <w:rPr>
            <w:rFonts w:ascii="Times New Roman" w:eastAsia="Times New Roman" w:hAnsi="Times New Roman" w:cs="Times New Roman"/>
            <w:sz w:val="24"/>
            <w:szCs w:val="24"/>
          </w:rPr>
          <w:t>например,</w:t>
        </w:r>
      </w:ins>
      <w:r w:rsidRPr="00DC0BEB">
        <w:rPr>
          <w:rFonts w:ascii="Times New Roman" w:eastAsia="Times New Roman" w:hAnsi="Times New Roman" w:cs="Times New Roman"/>
          <w:sz w:val="24"/>
          <w:szCs w:val="24"/>
        </w:rPr>
        <w:t>:</w:t>
      </w:r>
    </w:p>
    <w:p w14:paraId="0DD6B5DD" w14:textId="3BA11DA1" w:rsidR="007851B7" w:rsidRPr="001374BA" w:rsidRDefault="001374BA" w:rsidP="00FE6139">
      <w:pPr>
        <w:pStyle w:val="af9"/>
        <w:numPr>
          <w:ilvl w:val="0"/>
          <w:numId w:val="66"/>
        </w:numPr>
        <w:tabs>
          <w:tab w:val="left" w:pos="709"/>
          <w:tab w:val="right" w:leader="dot" w:pos="11482"/>
        </w:tabs>
        <w:jc w:val="both"/>
        <w:rPr>
          <w:rFonts w:ascii="Times New Roman" w:eastAsia="Times New Roman" w:hAnsi="Times New Roman" w:cs="Times New Roman"/>
          <w:sz w:val="24"/>
          <w:szCs w:val="24"/>
        </w:rPr>
      </w:pPr>
      <w:r w:rsidRPr="001374BA">
        <w:rPr>
          <w:rFonts w:ascii="Times New Roman" w:eastAsia="Times New Roman" w:hAnsi="Times New Roman" w:cs="Times New Roman"/>
          <w:sz w:val="24"/>
          <w:szCs w:val="24"/>
          <w:lang w:val="ru-RU"/>
        </w:rPr>
        <w:t>П</w:t>
      </w:r>
      <w:r w:rsidR="008F52D0" w:rsidRPr="001374BA">
        <w:rPr>
          <w:rFonts w:ascii="Times New Roman" w:eastAsia="Times New Roman" w:hAnsi="Times New Roman" w:cs="Times New Roman"/>
          <w:sz w:val="24"/>
          <w:szCs w:val="24"/>
        </w:rPr>
        <w:t>отеря данных при прохождении через интерфейс;</w:t>
      </w:r>
    </w:p>
    <w:p w14:paraId="010BA665" w14:textId="07AA3A02" w:rsidR="007851B7" w:rsidRPr="001374BA" w:rsidRDefault="001374BA" w:rsidP="00FE6139">
      <w:pPr>
        <w:pStyle w:val="af9"/>
        <w:numPr>
          <w:ilvl w:val="0"/>
          <w:numId w:val="66"/>
        </w:numPr>
        <w:tabs>
          <w:tab w:val="left" w:pos="709"/>
          <w:tab w:val="right" w:leader="dot" w:pos="11482"/>
        </w:tabs>
        <w:jc w:val="both"/>
        <w:rPr>
          <w:rFonts w:ascii="Times New Roman" w:eastAsia="Times New Roman" w:hAnsi="Times New Roman" w:cs="Times New Roman"/>
          <w:sz w:val="24"/>
          <w:szCs w:val="24"/>
        </w:rPr>
      </w:pPr>
      <w:r w:rsidRPr="001374BA">
        <w:rPr>
          <w:rFonts w:ascii="Times New Roman" w:eastAsia="Times New Roman" w:hAnsi="Times New Roman" w:cs="Times New Roman"/>
          <w:sz w:val="24"/>
          <w:szCs w:val="24"/>
        </w:rPr>
        <w:t>«</w:t>
      </w:r>
      <w:r w:rsidRPr="001374BA">
        <w:rPr>
          <w:rFonts w:ascii="Times New Roman" w:eastAsia="Times New Roman" w:hAnsi="Times New Roman" w:cs="Times New Roman"/>
          <w:sz w:val="24"/>
          <w:szCs w:val="24"/>
          <w:lang w:val="ru-RU"/>
        </w:rPr>
        <w:t>Н</w:t>
      </w:r>
      <w:r w:rsidR="008F52D0" w:rsidRPr="001374BA">
        <w:rPr>
          <w:rFonts w:ascii="Times New Roman" w:eastAsia="Times New Roman" w:hAnsi="Times New Roman" w:cs="Times New Roman"/>
          <w:sz w:val="24"/>
          <w:szCs w:val="24"/>
        </w:rPr>
        <w:t>еблагоприятное» влияние одного модуля на другой;</w:t>
      </w:r>
    </w:p>
    <w:p w14:paraId="5DD21E55" w14:textId="27A3A834" w:rsidR="007851B7" w:rsidRPr="001374BA" w:rsidRDefault="001374BA" w:rsidP="00FE6139">
      <w:pPr>
        <w:pStyle w:val="af9"/>
        <w:numPr>
          <w:ilvl w:val="0"/>
          <w:numId w:val="66"/>
        </w:numPr>
        <w:tabs>
          <w:tab w:val="left" w:pos="709"/>
          <w:tab w:val="right" w:leader="dot" w:pos="11482"/>
        </w:tabs>
        <w:jc w:val="both"/>
        <w:rPr>
          <w:rFonts w:ascii="Times New Roman" w:eastAsia="Times New Roman" w:hAnsi="Times New Roman" w:cs="Times New Roman"/>
          <w:sz w:val="24"/>
          <w:szCs w:val="24"/>
        </w:rPr>
      </w:pPr>
      <w:r w:rsidRPr="001374BA">
        <w:rPr>
          <w:rFonts w:ascii="Times New Roman" w:eastAsia="Times New Roman" w:hAnsi="Times New Roman" w:cs="Times New Roman"/>
          <w:sz w:val="24"/>
          <w:szCs w:val="24"/>
          <w:lang w:val="ru-RU"/>
        </w:rPr>
        <w:t>П</w:t>
      </w:r>
      <w:r w:rsidR="008F52D0" w:rsidRPr="001374BA">
        <w:rPr>
          <w:rFonts w:ascii="Times New Roman" w:eastAsia="Times New Roman" w:hAnsi="Times New Roman" w:cs="Times New Roman"/>
          <w:sz w:val="24"/>
          <w:szCs w:val="24"/>
        </w:rPr>
        <w:t>роблемы при работе с глобальными переменными.</w:t>
      </w:r>
    </w:p>
    <w:p w14:paraId="60E291FF" w14:textId="0BEC24C7"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28" w:name="_Toc35467830"/>
      <w:r w:rsidRPr="00DC0BEB">
        <w:rPr>
          <w:rFonts w:ascii="Times New Roman" w:hAnsi="Times New Roman" w:cs="Times New Roman"/>
          <w:b/>
          <w:color w:val="000000"/>
          <w:sz w:val="24"/>
          <w:szCs w:val="24"/>
        </w:rPr>
        <w:t>Тестирование правильности. Системное тестирование. Типы системного тестирования.</w:t>
      </w:r>
      <w:bookmarkEnd w:id="128"/>
    </w:p>
    <w:p w14:paraId="6F07CBC9" w14:textId="6E0CBA4F" w:rsidR="007851B7" w:rsidRPr="00635564" w:rsidRDefault="008F52D0" w:rsidP="00DC0BEB">
      <w:pPr>
        <w:tabs>
          <w:tab w:val="left" w:pos="709"/>
          <w:tab w:val="right" w:leader="dot" w:pos="11482"/>
        </w:tabs>
        <w:ind w:left="142"/>
        <w:rPr>
          <w:rFonts w:ascii="Times New Roman" w:hAnsi="Times New Roman" w:cs="Times New Roman"/>
          <w:b/>
          <w:sz w:val="24"/>
          <w:szCs w:val="24"/>
        </w:rPr>
      </w:pPr>
      <w:bookmarkStart w:id="129" w:name="_qmm282i0wy6l" w:colFirst="0" w:colLast="0"/>
      <w:bookmarkEnd w:id="129"/>
      <w:r w:rsidRPr="00635564">
        <w:rPr>
          <w:rFonts w:ascii="Times New Roman" w:hAnsi="Times New Roman" w:cs="Times New Roman"/>
          <w:b/>
          <w:sz w:val="24"/>
          <w:szCs w:val="24"/>
        </w:rPr>
        <w:t>Тестирование правильности</w:t>
      </w:r>
    </w:p>
    <w:p w14:paraId="1921CA4B" w14:textId="725A9DF8" w:rsidR="007851B7" w:rsidRPr="00635564"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635564">
        <w:rPr>
          <w:rFonts w:ascii="Times New Roman" w:eastAsia="Times New Roman" w:hAnsi="Times New Roman" w:cs="Times New Roman"/>
          <w:sz w:val="16"/>
          <w:szCs w:val="24"/>
        </w:rPr>
        <w:t xml:space="preserve">На данном этапе (работа № 9 процесса разработки по стандарту СТБ </w:t>
      </w:r>
      <w:r w:rsidRPr="00635564">
        <w:rPr>
          <w:rFonts w:ascii="Times New Roman" w:eastAsia="Times New Roman" w:hAnsi="Times New Roman" w:cs="Times New Roman"/>
          <w:i/>
          <w:sz w:val="16"/>
          <w:szCs w:val="24"/>
        </w:rPr>
        <w:t>ИСО/МЭК 12207-2003</w:t>
      </w:r>
      <w:r w:rsidRPr="00635564">
        <w:rPr>
          <w:rFonts w:ascii="Times New Roman" w:eastAsia="Times New Roman" w:hAnsi="Times New Roman" w:cs="Times New Roman"/>
          <w:sz w:val="16"/>
          <w:szCs w:val="24"/>
        </w:rPr>
        <w:t>) проводится тестирование на соответствие требований ко всему программному объекту. Данные требования прописаны в спецификации требований к ПС (работа № 4</w:t>
      </w:r>
      <w:r w:rsidR="00635564" w:rsidRPr="00635564">
        <w:rPr>
          <w:rFonts w:ascii="Times New Roman" w:eastAsia="Times New Roman" w:hAnsi="Times New Roman" w:cs="Times New Roman"/>
          <w:sz w:val="16"/>
          <w:szCs w:val="24"/>
        </w:rPr>
        <w:t>)</w:t>
      </w:r>
      <w:r w:rsidRPr="00635564">
        <w:rPr>
          <w:rFonts w:ascii="Times New Roman" w:eastAsia="Times New Roman" w:hAnsi="Times New Roman" w:cs="Times New Roman"/>
          <w:sz w:val="16"/>
          <w:szCs w:val="24"/>
        </w:rPr>
        <w:t>. Используется только функциональное тестирование, которое должно подтвердить, что функции, прописанные спецификацией, работают правильно.</w:t>
      </w:r>
    </w:p>
    <w:p w14:paraId="405A64DB" w14:textId="3C90EAEA" w:rsidR="007851B7" w:rsidRPr="00635564"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635564">
        <w:rPr>
          <w:rFonts w:ascii="Times New Roman" w:eastAsia="Times New Roman" w:hAnsi="Times New Roman" w:cs="Times New Roman"/>
          <w:sz w:val="16"/>
          <w:szCs w:val="24"/>
        </w:rPr>
        <w:t>В общем, разработчик не может знать, как заказчик будет реально использовать разработанное ПС. Для обнаружения дополнительных ошибок, которые может найти заказчик или конечный пользователь, используется Альфа- и Бета-тестирование.</w:t>
      </w:r>
    </w:p>
    <w:p w14:paraId="66DBF594"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635564">
        <w:rPr>
          <w:rFonts w:ascii="Times New Roman" w:eastAsia="Times New Roman" w:hAnsi="Times New Roman" w:cs="Times New Roman"/>
          <w:b/>
          <w:sz w:val="24"/>
          <w:szCs w:val="24"/>
        </w:rPr>
        <w:t>Альфа-тестирование</w:t>
      </w:r>
      <w:r w:rsidRPr="00DC0BEB">
        <w:rPr>
          <w:rFonts w:ascii="Times New Roman" w:eastAsia="Times New Roman" w:hAnsi="Times New Roman" w:cs="Times New Roman"/>
          <w:sz w:val="24"/>
          <w:szCs w:val="24"/>
        </w:rPr>
        <w:t xml:space="preserve"> проводится заказчиком или конечным пользователем в организации разработчика с документацией всех выявленных ошибок. Это могут быть сотрудники организации разработчика, но не участвовавшие в разработке ПС.</w:t>
      </w:r>
    </w:p>
    <w:p w14:paraId="1F692EAC" w14:textId="631A371B" w:rsidR="007851B7" w:rsidRPr="00DC0BEB" w:rsidRDefault="008F52D0" w:rsidP="00DC0BEB">
      <w:pPr>
        <w:tabs>
          <w:tab w:val="left" w:pos="709"/>
          <w:tab w:val="right" w:leader="dot" w:pos="11482"/>
        </w:tabs>
        <w:ind w:left="142"/>
        <w:jc w:val="both"/>
        <w:rPr>
          <w:rFonts w:ascii="Times New Roman" w:hAnsi="Times New Roman" w:cs="Times New Roman"/>
          <w:sz w:val="24"/>
          <w:szCs w:val="24"/>
        </w:rPr>
      </w:pPr>
      <w:r w:rsidRPr="00635564">
        <w:rPr>
          <w:rFonts w:ascii="Times New Roman" w:eastAsia="Times New Roman" w:hAnsi="Times New Roman" w:cs="Times New Roman"/>
          <w:b/>
          <w:sz w:val="24"/>
          <w:szCs w:val="24"/>
        </w:rPr>
        <w:t>Бета-тестирование</w:t>
      </w:r>
      <w:r w:rsidRPr="00DC0BEB">
        <w:rPr>
          <w:rFonts w:ascii="Times New Roman" w:eastAsia="Times New Roman" w:hAnsi="Times New Roman" w:cs="Times New Roman"/>
          <w:sz w:val="24"/>
          <w:szCs w:val="24"/>
        </w:rPr>
        <w:t xml:space="preserve"> проводится конечным пользователем, а </w:t>
      </w:r>
      <w:r w:rsidR="00635564" w:rsidRPr="00DC0BEB">
        <w:rPr>
          <w:rFonts w:ascii="Times New Roman" w:eastAsia="Times New Roman" w:hAnsi="Times New Roman" w:cs="Times New Roman"/>
          <w:sz w:val="24"/>
          <w:szCs w:val="24"/>
        </w:rPr>
        <w:t>также</w:t>
      </w:r>
      <w:r w:rsidRPr="00DC0BEB">
        <w:rPr>
          <w:rFonts w:ascii="Times New Roman" w:eastAsia="Times New Roman" w:hAnsi="Times New Roman" w:cs="Times New Roman"/>
          <w:sz w:val="24"/>
          <w:szCs w:val="24"/>
        </w:rPr>
        <w:t xml:space="preserve"> заказчиком. Заказчик проводит</w:t>
      </w:r>
      <w:r w:rsidR="00635564">
        <w:rPr>
          <w:rFonts w:ascii="Times New Roman" w:eastAsia="Times New Roman" w:hAnsi="Times New Roman" w:cs="Times New Roman"/>
          <w:sz w:val="24"/>
          <w:szCs w:val="24"/>
          <w:lang w:val="ru-RU"/>
        </w:rPr>
        <w:t xml:space="preserve"> </w:t>
      </w:r>
      <w:r w:rsidRPr="00DC0BEB">
        <w:rPr>
          <w:rFonts w:ascii="Times New Roman" w:eastAsia="Times New Roman" w:hAnsi="Times New Roman" w:cs="Times New Roman"/>
          <w:sz w:val="24"/>
          <w:szCs w:val="24"/>
        </w:rPr>
        <w:t>тестирование в своей организации, при этом фиксируются и документируются все ошибки. Затем по результатам всех выявленных ошибок разработчик корректирует ПС, повторно его тестирует и (при положительных результатах тестирования) отдает его в эксплуатацию заказчику или конечному пользователю</w:t>
      </w:r>
    </w:p>
    <w:p w14:paraId="21303249" w14:textId="66CB18D6" w:rsidR="007851B7" w:rsidRPr="00635564" w:rsidRDefault="008F52D0" w:rsidP="00DC0BEB">
      <w:pPr>
        <w:tabs>
          <w:tab w:val="left" w:pos="709"/>
          <w:tab w:val="right" w:leader="dot" w:pos="11482"/>
        </w:tabs>
        <w:ind w:left="142"/>
        <w:rPr>
          <w:rFonts w:ascii="Times New Roman" w:hAnsi="Times New Roman" w:cs="Times New Roman"/>
          <w:b/>
          <w:sz w:val="24"/>
          <w:szCs w:val="24"/>
        </w:rPr>
      </w:pPr>
      <w:bookmarkStart w:id="130" w:name="_4gn9yypzucxk" w:colFirst="0" w:colLast="0"/>
      <w:bookmarkEnd w:id="130"/>
      <w:r w:rsidRPr="00635564">
        <w:rPr>
          <w:rFonts w:ascii="Times New Roman" w:hAnsi="Times New Roman" w:cs="Times New Roman"/>
          <w:b/>
          <w:sz w:val="24"/>
          <w:szCs w:val="24"/>
        </w:rPr>
        <w:t>Системное тестирование</w:t>
      </w:r>
    </w:p>
    <w:p w14:paraId="5105DE07" w14:textId="7D4EAEBB"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В работе № 10 процесса разработки (Сборка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см. подраздел 4.1) объекты программной конфигурации собираются в единую систему вместе с объектами технической конфигурации и при необходимости с другими системами. Система тестируется, начиная с работы № 11, и проводится в соответствии с требованиями, установленными к системе. При этом должна быть обеспечена проверка каждого требования к системе на со</w:t>
      </w:r>
      <w:r w:rsidR="00635564">
        <w:rPr>
          <w:rFonts w:ascii="Times New Roman" w:eastAsia="Times New Roman" w:hAnsi="Times New Roman" w:cs="Times New Roman"/>
          <w:sz w:val="24"/>
          <w:szCs w:val="24"/>
        </w:rPr>
        <w:t>ответствие заданным требованиям</w:t>
      </w:r>
      <w:r w:rsidRPr="00DC0BEB">
        <w:rPr>
          <w:rFonts w:ascii="Times New Roman" w:eastAsia="Times New Roman" w:hAnsi="Times New Roman" w:cs="Times New Roman"/>
          <w:sz w:val="24"/>
          <w:szCs w:val="24"/>
        </w:rPr>
        <w:t>. Только при системном тестировании можно оценить характеристики ПС, которые нельзя оценить на более ранних этапах тестирования.</w:t>
      </w:r>
    </w:p>
    <w:p w14:paraId="6923A5A1" w14:textId="494D80CF" w:rsidR="007851B7" w:rsidRPr="00DC0BEB" w:rsidRDefault="00635564" w:rsidP="00DC0BEB">
      <w:pPr>
        <w:tabs>
          <w:tab w:val="left" w:pos="709"/>
          <w:tab w:val="right" w:leader="dot" w:pos="11482"/>
        </w:tabs>
        <w:ind w:left="142"/>
        <w:jc w:val="both"/>
        <w:rPr>
          <w:rFonts w:ascii="Times New Roman" w:eastAsia="Times New Roman" w:hAnsi="Times New Roman" w:cs="Times New Roman"/>
          <w:sz w:val="24"/>
          <w:szCs w:val="24"/>
        </w:rPr>
      </w:pPr>
      <w:r w:rsidRPr="00635564">
        <w:rPr>
          <w:rFonts w:ascii="Times New Roman" w:eastAsia="Times New Roman" w:hAnsi="Times New Roman" w:cs="Times New Roman"/>
          <w:b/>
          <w:sz w:val="24"/>
          <w:szCs w:val="24"/>
          <w:lang w:val="ru-RU"/>
        </w:rPr>
        <w:t>Основные</w:t>
      </w:r>
      <w:r w:rsidR="008F52D0" w:rsidRPr="00DC0BEB">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типы</w:t>
      </w:r>
      <w:r w:rsidR="008F52D0" w:rsidRPr="00635564">
        <w:rPr>
          <w:rFonts w:ascii="Times New Roman" w:eastAsia="Times New Roman" w:hAnsi="Times New Roman" w:cs="Times New Roman"/>
          <w:b/>
          <w:sz w:val="24"/>
          <w:szCs w:val="24"/>
        </w:rPr>
        <w:t xml:space="preserve"> системного тестирования</w:t>
      </w:r>
      <w:r w:rsidR="008F52D0" w:rsidRPr="00DC0BEB">
        <w:rPr>
          <w:rFonts w:ascii="Times New Roman" w:eastAsia="Times New Roman" w:hAnsi="Times New Roman" w:cs="Times New Roman"/>
          <w:sz w:val="24"/>
          <w:szCs w:val="24"/>
        </w:rPr>
        <w:t>:</w:t>
      </w:r>
    </w:p>
    <w:p w14:paraId="179611B2" w14:textId="3D53699B" w:rsidR="007851B7" w:rsidRPr="00635564" w:rsidRDefault="008F52D0" w:rsidP="00FE6139">
      <w:pPr>
        <w:pStyle w:val="af9"/>
        <w:numPr>
          <w:ilvl w:val="0"/>
          <w:numId w:val="67"/>
        </w:numPr>
        <w:tabs>
          <w:tab w:val="left" w:pos="709"/>
          <w:tab w:val="right" w:leader="dot" w:pos="11482"/>
        </w:tabs>
        <w:jc w:val="both"/>
        <w:rPr>
          <w:rFonts w:ascii="Times New Roman" w:eastAsia="Times New Roman" w:hAnsi="Times New Roman" w:cs="Times New Roman"/>
          <w:sz w:val="18"/>
          <w:szCs w:val="24"/>
        </w:rPr>
      </w:pPr>
      <w:r w:rsidRPr="00635564">
        <w:rPr>
          <w:rFonts w:ascii="Times New Roman" w:eastAsia="Times New Roman" w:hAnsi="Times New Roman" w:cs="Times New Roman"/>
          <w:i/>
          <w:sz w:val="24"/>
          <w:szCs w:val="24"/>
        </w:rPr>
        <w:t>Тестирование производительности</w:t>
      </w:r>
      <w:r w:rsidRPr="00635564">
        <w:rPr>
          <w:rFonts w:ascii="Times New Roman" w:eastAsia="Times New Roman" w:hAnsi="Times New Roman" w:cs="Times New Roman"/>
          <w:sz w:val="24"/>
          <w:szCs w:val="24"/>
        </w:rPr>
        <w:t xml:space="preserve">. </w:t>
      </w:r>
      <w:r w:rsidRPr="00635564">
        <w:rPr>
          <w:rFonts w:ascii="Times New Roman" w:eastAsia="Times New Roman" w:hAnsi="Times New Roman" w:cs="Times New Roman"/>
          <w:sz w:val="18"/>
          <w:szCs w:val="24"/>
        </w:rPr>
        <w:t xml:space="preserve">Существует огромное количество систем реального времени, в которых должны жестко выполняться требования по производительности. Например, </w:t>
      </w:r>
      <w:r w:rsidR="00465915" w:rsidRPr="00635564">
        <w:rPr>
          <w:rFonts w:ascii="Times New Roman" w:eastAsia="Times New Roman" w:hAnsi="Times New Roman" w:cs="Times New Roman"/>
          <w:sz w:val="18"/>
          <w:szCs w:val="24"/>
        </w:rPr>
        <w:t>сист.</w:t>
      </w:r>
      <w:r w:rsidRPr="00635564">
        <w:rPr>
          <w:rFonts w:ascii="Times New Roman" w:eastAsia="Times New Roman" w:hAnsi="Times New Roman" w:cs="Times New Roman"/>
          <w:sz w:val="18"/>
          <w:szCs w:val="24"/>
        </w:rPr>
        <w:t xml:space="preserve">, управляющие технологическими процессами, обучающие программы, игры и т.п. Только системное тестирование проверяет истинную производительность всей </w:t>
      </w:r>
      <w:r w:rsidR="00465915" w:rsidRPr="00635564">
        <w:rPr>
          <w:rFonts w:ascii="Times New Roman" w:eastAsia="Times New Roman" w:hAnsi="Times New Roman" w:cs="Times New Roman"/>
          <w:sz w:val="18"/>
          <w:szCs w:val="24"/>
        </w:rPr>
        <w:t>сист.</w:t>
      </w:r>
      <w:r w:rsidRPr="00635564">
        <w:rPr>
          <w:rFonts w:ascii="Times New Roman" w:eastAsia="Times New Roman" w:hAnsi="Times New Roman" w:cs="Times New Roman"/>
          <w:sz w:val="18"/>
          <w:szCs w:val="24"/>
        </w:rPr>
        <w:t xml:space="preserve"> в целом.</w:t>
      </w:r>
    </w:p>
    <w:p w14:paraId="733184F8" w14:textId="44072212" w:rsidR="007851B7" w:rsidRPr="00635564" w:rsidRDefault="008F52D0" w:rsidP="00FE6139">
      <w:pPr>
        <w:pStyle w:val="af9"/>
        <w:numPr>
          <w:ilvl w:val="0"/>
          <w:numId w:val="67"/>
        </w:numPr>
        <w:tabs>
          <w:tab w:val="left" w:pos="709"/>
          <w:tab w:val="right" w:leader="dot" w:pos="11482"/>
        </w:tabs>
        <w:jc w:val="both"/>
        <w:rPr>
          <w:rFonts w:ascii="Times New Roman" w:eastAsia="Times New Roman" w:hAnsi="Times New Roman" w:cs="Times New Roman"/>
          <w:sz w:val="18"/>
          <w:szCs w:val="24"/>
        </w:rPr>
      </w:pPr>
      <w:r w:rsidRPr="00635564">
        <w:rPr>
          <w:rFonts w:ascii="Times New Roman" w:eastAsia="Times New Roman" w:hAnsi="Times New Roman" w:cs="Times New Roman"/>
          <w:i/>
          <w:sz w:val="24"/>
          <w:szCs w:val="24"/>
        </w:rPr>
        <w:t>Тестирование надежности</w:t>
      </w:r>
      <w:r w:rsidRPr="00635564">
        <w:rPr>
          <w:rFonts w:ascii="Times New Roman" w:eastAsia="Times New Roman" w:hAnsi="Times New Roman" w:cs="Times New Roman"/>
          <w:sz w:val="24"/>
          <w:szCs w:val="24"/>
        </w:rPr>
        <w:t xml:space="preserve">. </w:t>
      </w:r>
      <w:r w:rsidRPr="00635564">
        <w:rPr>
          <w:rFonts w:ascii="Times New Roman" w:eastAsia="Times New Roman" w:hAnsi="Times New Roman" w:cs="Times New Roman"/>
          <w:sz w:val="18"/>
          <w:szCs w:val="24"/>
        </w:rPr>
        <w:t xml:space="preserve">Проверяется правильность работы всей </w:t>
      </w:r>
      <w:r w:rsidR="00465915" w:rsidRPr="00635564">
        <w:rPr>
          <w:rFonts w:ascii="Times New Roman" w:eastAsia="Times New Roman" w:hAnsi="Times New Roman" w:cs="Times New Roman"/>
          <w:sz w:val="18"/>
          <w:szCs w:val="24"/>
        </w:rPr>
        <w:t>сист.</w:t>
      </w:r>
      <w:r w:rsidRPr="00635564">
        <w:rPr>
          <w:rFonts w:ascii="Times New Roman" w:eastAsia="Times New Roman" w:hAnsi="Times New Roman" w:cs="Times New Roman"/>
          <w:sz w:val="18"/>
          <w:szCs w:val="24"/>
        </w:rPr>
        <w:t xml:space="preserve"> при заданных условиях для заданного интервала времени. Надёжность можно измерить метриками:</w:t>
      </w:r>
    </w:p>
    <w:p w14:paraId="4DC71DD9" w14:textId="743A2CE9" w:rsidR="007851B7" w:rsidRPr="00635564" w:rsidRDefault="008F52D0" w:rsidP="00FE6139">
      <w:pPr>
        <w:pStyle w:val="af9"/>
        <w:numPr>
          <w:ilvl w:val="0"/>
          <w:numId w:val="68"/>
        </w:numPr>
        <w:tabs>
          <w:tab w:val="left" w:pos="709"/>
          <w:tab w:val="right" w:leader="dot" w:pos="11482"/>
        </w:tabs>
        <w:jc w:val="both"/>
        <w:rPr>
          <w:rFonts w:ascii="Times New Roman" w:eastAsia="Times New Roman" w:hAnsi="Times New Roman" w:cs="Times New Roman"/>
          <w:sz w:val="18"/>
          <w:szCs w:val="24"/>
        </w:rPr>
      </w:pPr>
      <w:r w:rsidRPr="00635564">
        <w:rPr>
          <w:rFonts w:ascii="Times New Roman" w:eastAsia="Times New Roman" w:hAnsi="Times New Roman" w:cs="Times New Roman"/>
          <w:sz w:val="18"/>
          <w:szCs w:val="24"/>
        </w:rPr>
        <w:t>средняя наработка на отказ;</w:t>
      </w:r>
    </w:p>
    <w:p w14:paraId="6AD0DC21" w14:textId="76D9D396" w:rsidR="007851B7" w:rsidRPr="00635564" w:rsidRDefault="008F52D0" w:rsidP="00FE6139">
      <w:pPr>
        <w:pStyle w:val="af9"/>
        <w:numPr>
          <w:ilvl w:val="0"/>
          <w:numId w:val="68"/>
        </w:numPr>
        <w:tabs>
          <w:tab w:val="left" w:pos="709"/>
          <w:tab w:val="right" w:leader="dot" w:pos="11482"/>
        </w:tabs>
        <w:jc w:val="both"/>
        <w:rPr>
          <w:rFonts w:ascii="Times New Roman" w:eastAsia="Times New Roman" w:hAnsi="Times New Roman" w:cs="Times New Roman"/>
          <w:sz w:val="18"/>
          <w:szCs w:val="24"/>
        </w:rPr>
      </w:pPr>
      <w:r w:rsidRPr="00635564">
        <w:rPr>
          <w:rFonts w:ascii="Times New Roman" w:eastAsia="Times New Roman" w:hAnsi="Times New Roman" w:cs="Times New Roman"/>
          <w:sz w:val="18"/>
          <w:szCs w:val="24"/>
        </w:rPr>
        <w:t>вероятность безотказной работы и т.п.</w:t>
      </w:r>
    </w:p>
    <w:p w14:paraId="6999D712" w14:textId="11C59029" w:rsidR="007851B7" w:rsidRPr="00635564" w:rsidRDefault="008F52D0" w:rsidP="00FE6139">
      <w:pPr>
        <w:pStyle w:val="af9"/>
        <w:numPr>
          <w:ilvl w:val="0"/>
          <w:numId w:val="67"/>
        </w:numPr>
        <w:tabs>
          <w:tab w:val="left" w:pos="709"/>
          <w:tab w:val="right" w:leader="dot" w:pos="11482"/>
        </w:tabs>
        <w:jc w:val="both"/>
        <w:rPr>
          <w:rFonts w:ascii="Times New Roman" w:eastAsia="Times New Roman" w:hAnsi="Times New Roman" w:cs="Times New Roman"/>
          <w:sz w:val="24"/>
          <w:szCs w:val="24"/>
        </w:rPr>
      </w:pPr>
      <w:r w:rsidRPr="00635564">
        <w:rPr>
          <w:rFonts w:ascii="Times New Roman" w:eastAsia="Times New Roman" w:hAnsi="Times New Roman" w:cs="Times New Roman"/>
          <w:i/>
          <w:sz w:val="24"/>
          <w:szCs w:val="24"/>
        </w:rPr>
        <w:t>Тестирование восстановления</w:t>
      </w:r>
      <w:r w:rsidRPr="00635564">
        <w:rPr>
          <w:rFonts w:ascii="Times New Roman" w:eastAsia="Times New Roman" w:hAnsi="Times New Roman" w:cs="Times New Roman"/>
          <w:sz w:val="24"/>
          <w:szCs w:val="24"/>
        </w:rPr>
        <w:t xml:space="preserve">. </w:t>
      </w:r>
      <w:r w:rsidRPr="00635564">
        <w:rPr>
          <w:rFonts w:ascii="Times New Roman" w:eastAsia="Times New Roman" w:hAnsi="Times New Roman" w:cs="Times New Roman"/>
          <w:sz w:val="16"/>
          <w:szCs w:val="24"/>
        </w:rPr>
        <w:t xml:space="preserve">Проверяется отказоустойчивость </w:t>
      </w:r>
      <w:del w:id="131" w:author="Вадим Стубеда" w:date="2020-03-19T00:48:00Z">
        <w:r w:rsidR="00465915" w:rsidRPr="00635564" w:rsidDel="00D9375B">
          <w:rPr>
            <w:rFonts w:ascii="Times New Roman" w:eastAsia="Times New Roman" w:hAnsi="Times New Roman" w:cs="Times New Roman"/>
            <w:sz w:val="16"/>
            <w:szCs w:val="24"/>
          </w:rPr>
          <w:delText>сист.</w:delText>
        </w:r>
        <w:r w:rsidRPr="00635564" w:rsidDel="00D9375B">
          <w:rPr>
            <w:rFonts w:ascii="Times New Roman" w:eastAsia="Times New Roman" w:hAnsi="Times New Roman" w:cs="Times New Roman"/>
            <w:sz w:val="16"/>
            <w:szCs w:val="24"/>
          </w:rPr>
          <w:delText>.</w:delText>
        </w:r>
      </w:del>
      <w:ins w:id="132" w:author="Вадим Стубеда" w:date="2020-03-19T00:48:00Z">
        <w:r w:rsidR="00D9375B" w:rsidRPr="00635564">
          <w:rPr>
            <w:rFonts w:ascii="Times New Roman" w:eastAsia="Times New Roman" w:hAnsi="Times New Roman" w:cs="Times New Roman"/>
            <w:sz w:val="16"/>
            <w:szCs w:val="24"/>
          </w:rPr>
          <w:t>сист.</w:t>
        </w:r>
      </w:ins>
      <w:r w:rsidRPr="00635564">
        <w:rPr>
          <w:rFonts w:ascii="Times New Roman" w:eastAsia="Times New Roman" w:hAnsi="Times New Roman" w:cs="Times New Roman"/>
          <w:sz w:val="16"/>
          <w:szCs w:val="24"/>
        </w:rPr>
        <w:t xml:space="preserve"> Система должна быть быстро восстанавливаема после сбоев и отказов. При этом отказы не должны быть причиной прекращения работы всей </w:t>
      </w:r>
      <w:r w:rsidR="00465915" w:rsidRPr="00635564">
        <w:rPr>
          <w:rFonts w:ascii="Times New Roman" w:eastAsia="Times New Roman" w:hAnsi="Times New Roman" w:cs="Times New Roman"/>
          <w:sz w:val="16"/>
          <w:szCs w:val="24"/>
        </w:rPr>
        <w:t>сист.</w:t>
      </w:r>
      <w:r w:rsidRPr="00635564">
        <w:rPr>
          <w:rFonts w:ascii="Times New Roman" w:eastAsia="Times New Roman" w:hAnsi="Times New Roman" w:cs="Times New Roman"/>
          <w:sz w:val="16"/>
          <w:szCs w:val="24"/>
        </w:rPr>
        <w:t>, т. к. отказ для отдельных систем может привести к огромному ущербу</w:t>
      </w:r>
      <w:r w:rsidRPr="00635564">
        <w:rPr>
          <w:rFonts w:ascii="Times New Roman" w:eastAsia="Times New Roman" w:hAnsi="Times New Roman" w:cs="Times New Roman"/>
          <w:sz w:val="24"/>
          <w:szCs w:val="24"/>
        </w:rPr>
        <w:t>.</w:t>
      </w:r>
    </w:p>
    <w:p w14:paraId="4DDCBBC2" w14:textId="49541363" w:rsidR="007851B7" w:rsidRPr="00635564" w:rsidRDefault="008F52D0" w:rsidP="00FE6139">
      <w:pPr>
        <w:pStyle w:val="af9"/>
        <w:numPr>
          <w:ilvl w:val="0"/>
          <w:numId w:val="67"/>
        </w:numPr>
        <w:tabs>
          <w:tab w:val="left" w:pos="709"/>
          <w:tab w:val="right" w:leader="dot" w:pos="11482"/>
        </w:tabs>
        <w:jc w:val="both"/>
        <w:rPr>
          <w:rFonts w:ascii="Times New Roman" w:eastAsia="Times New Roman" w:hAnsi="Times New Roman" w:cs="Times New Roman"/>
          <w:sz w:val="18"/>
          <w:szCs w:val="24"/>
        </w:rPr>
      </w:pPr>
      <w:r w:rsidRPr="00635564">
        <w:rPr>
          <w:rFonts w:ascii="Times New Roman" w:eastAsia="Times New Roman" w:hAnsi="Times New Roman" w:cs="Times New Roman"/>
          <w:i/>
          <w:sz w:val="24"/>
          <w:szCs w:val="24"/>
        </w:rPr>
        <w:t>Стрессовое тестирование</w:t>
      </w:r>
      <w:r w:rsidRPr="00635564">
        <w:rPr>
          <w:rFonts w:ascii="Times New Roman" w:eastAsia="Times New Roman" w:hAnsi="Times New Roman" w:cs="Times New Roman"/>
          <w:sz w:val="24"/>
          <w:szCs w:val="24"/>
        </w:rPr>
        <w:t xml:space="preserve">. </w:t>
      </w:r>
      <w:r w:rsidRPr="00635564">
        <w:rPr>
          <w:rFonts w:ascii="Times New Roman" w:eastAsia="Times New Roman" w:hAnsi="Times New Roman" w:cs="Times New Roman"/>
          <w:sz w:val="18"/>
          <w:szCs w:val="24"/>
        </w:rPr>
        <w:t xml:space="preserve">Стрессовые тесты проектируются таким образом, чтобы проверить работу всей </w:t>
      </w:r>
      <w:r w:rsidR="00465915" w:rsidRPr="00635564">
        <w:rPr>
          <w:rFonts w:ascii="Times New Roman" w:eastAsia="Times New Roman" w:hAnsi="Times New Roman" w:cs="Times New Roman"/>
          <w:sz w:val="18"/>
          <w:szCs w:val="24"/>
        </w:rPr>
        <w:t>сист.</w:t>
      </w:r>
      <w:r w:rsidRPr="00635564">
        <w:rPr>
          <w:rFonts w:ascii="Times New Roman" w:eastAsia="Times New Roman" w:hAnsi="Times New Roman" w:cs="Times New Roman"/>
          <w:sz w:val="18"/>
          <w:szCs w:val="24"/>
        </w:rPr>
        <w:t xml:space="preserve"> в ненормальных ситуациях. Например, при ненормальных запросах на ресурсы </w:t>
      </w:r>
      <w:r w:rsidR="00465915" w:rsidRPr="00635564">
        <w:rPr>
          <w:rFonts w:ascii="Times New Roman" w:eastAsia="Times New Roman" w:hAnsi="Times New Roman" w:cs="Times New Roman"/>
          <w:sz w:val="18"/>
          <w:szCs w:val="24"/>
        </w:rPr>
        <w:t>сист.</w:t>
      </w:r>
      <w:r w:rsidRPr="00635564">
        <w:rPr>
          <w:rFonts w:ascii="Times New Roman" w:eastAsia="Times New Roman" w:hAnsi="Times New Roman" w:cs="Times New Roman"/>
          <w:sz w:val="18"/>
          <w:szCs w:val="24"/>
        </w:rPr>
        <w:t>:</w:t>
      </w:r>
    </w:p>
    <w:p w14:paraId="281BE2BC" w14:textId="4D00DBE2" w:rsidR="007851B7" w:rsidRPr="00635564" w:rsidRDefault="008F52D0" w:rsidP="00FE6139">
      <w:pPr>
        <w:pStyle w:val="af9"/>
        <w:numPr>
          <w:ilvl w:val="0"/>
          <w:numId w:val="69"/>
        </w:numPr>
        <w:tabs>
          <w:tab w:val="left" w:pos="709"/>
          <w:tab w:val="right" w:leader="dot" w:pos="11482"/>
        </w:tabs>
        <w:jc w:val="both"/>
        <w:rPr>
          <w:rFonts w:ascii="Times New Roman" w:eastAsia="Times New Roman" w:hAnsi="Times New Roman" w:cs="Times New Roman"/>
          <w:sz w:val="18"/>
          <w:szCs w:val="24"/>
        </w:rPr>
      </w:pPr>
      <w:r w:rsidRPr="00635564">
        <w:rPr>
          <w:rFonts w:ascii="Times New Roman" w:eastAsia="Times New Roman" w:hAnsi="Times New Roman" w:cs="Times New Roman"/>
          <w:sz w:val="18"/>
          <w:szCs w:val="24"/>
        </w:rPr>
        <w:t>по количеству запросов;</w:t>
      </w:r>
    </w:p>
    <w:p w14:paraId="50D6174B" w14:textId="350058ED" w:rsidR="007851B7" w:rsidRPr="00635564" w:rsidRDefault="008F52D0" w:rsidP="00FE6139">
      <w:pPr>
        <w:pStyle w:val="af9"/>
        <w:numPr>
          <w:ilvl w:val="0"/>
          <w:numId w:val="69"/>
        </w:numPr>
        <w:tabs>
          <w:tab w:val="left" w:pos="709"/>
          <w:tab w:val="right" w:leader="dot" w:pos="11482"/>
        </w:tabs>
        <w:jc w:val="both"/>
        <w:rPr>
          <w:rFonts w:ascii="Times New Roman" w:eastAsia="Times New Roman" w:hAnsi="Times New Roman" w:cs="Times New Roman"/>
          <w:sz w:val="18"/>
          <w:szCs w:val="24"/>
        </w:rPr>
      </w:pPr>
      <w:r w:rsidRPr="00635564">
        <w:rPr>
          <w:rFonts w:ascii="Times New Roman" w:eastAsia="Times New Roman" w:hAnsi="Times New Roman" w:cs="Times New Roman"/>
          <w:sz w:val="18"/>
          <w:szCs w:val="24"/>
        </w:rPr>
        <w:t>по частоте запросов;</w:t>
      </w:r>
    </w:p>
    <w:p w14:paraId="40487FA6" w14:textId="69603E2F" w:rsidR="007851B7" w:rsidRPr="00635564" w:rsidRDefault="008F52D0" w:rsidP="00FE6139">
      <w:pPr>
        <w:pStyle w:val="af9"/>
        <w:numPr>
          <w:ilvl w:val="0"/>
          <w:numId w:val="69"/>
        </w:numPr>
        <w:tabs>
          <w:tab w:val="left" w:pos="709"/>
          <w:tab w:val="right" w:leader="dot" w:pos="11482"/>
        </w:tabs>
        <w:jc w:val="both"/>
        <w:rPr>
          <w:rFonts w:ascii="Times New Roman" w:eastAsia="Times New Roman" w:hAnsi="Times New Roman" w:cs="Times New Roman"/>
          <w:sz w:val="18"/>
          <w:szCs w:val="24"/>
        </w:rPr>
      </w:pPr>
      <w:r w:rsidRPr="00635564">
        <w:rPr>
          <w:rFonts w:ascii="Times New Roman" w:eastAsia="Times New Roman" w:hAnsi="Times New Roman" w:cs="Times New Roman"/>
          <w:sz w:val="18"/>
          <w:szCs w:val="24"/>
        </w:rPr>
        <w:t>по размеру используемых ресурсов и т.п.</w:t>
      </w:r>
    </w:p>
    <w:p w14:paraId="3855D042" w14:textId="77777777" w:rsidR="007851B7" w:rsidRPr="00635564"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635564">
        <w:rPr>
          <w:rFonts w:ascii="Times New Roman" w:eastAsia="Times New Roman" w:hAnsi="Times New Roman" w:cs="Times New Roman"/>
          <w:sz w:val="18"/>
          <w:szCs w:val="24"/>
        </w:rPr>
        <w:t>Целью стрессового тестирования является нахождение ошибок, появление которых спровоцировано дефицитом ресурсов, т.е. нехваткой свободной оперативной памяти или свободного места на внешнем носителе, или нехваткой пропускной способности сети.</w:t>
      </w:r>
    </w:p>
    <w:p w14:paraId="4F233C5B" w14:textId="566B1C78" w:rsidR="007851B7" w:rsidRPr="00635564" w:rsidRDefault="008F52D0" w:rsidP="00FE6139">
      <w:pPr>
        <w:pStyle w:val="af9"/>
        <w:numPr>
          <w:ilvl w:val="0"/>
          <w:numId w:val="67"/>
        </w:numPr>
        <w:tabs>
          <w:tab w:val="left" w:pos="709"/>
          <w:tab w:val="right" w:leader="dot" w:pos="11482"/>
        </w:tabs>
        <w:jc w:val="both"/>
        <w:rPr>
          <w:rFonts w:ascii="Times New Roman" w:eastAsia="Times New Roman" w:hAnsi="Times New Roman" w:cs="Times New Roman"/>
          <w:sz w:val="20"/>
          <w:szCs w:val="24"/>
        </w:rPr>
      </w:pPr>
      <w:r w:rsidRPr="00635564">
        <w:rPr>
          <w:rFonts w:ascii="Times New Roman" w:eastAsia="Times New Roman" w:hAnsi="Times New Roman" w:cs="Times New Roman"/>
          <w:i/>
          <w:sz w:val="24"/>
          <w:szCs w:val="24"/>
        </w:rPr>
        <w:t>Тестирование безопасности</w:t>
      </w:r>
      <w:r w:rsidRPr="00635564">
        <w:rPr>
          <w:rFonts w:ascii="Times New Roman" w:eastAsia="Times New Roman" w:hAnsi="Times New Roman" w:cs="Times New Roman"/>
          <w:sz w:val="24"/>
          <w:szCs w:val="24"/>
        </w:rPr>
        <w:t xml:space="preserve">. </w:t>
      </w:r>
      <w:r w:rsidRPr="00635564">
        <w:rPr>
          <w:rFonts w:ascii="Times New Roman" w:eastAsia="Times New Roman" w:hAnsi="Times New Roman" w:cs="Times New Roman"/>
          <w:sz w:val="20"/>
          <w:szCs w:val="24"/>
        </w:rPr>
        <w:t>При этом можно подвергнуть систему попыткам НСД (несанкционированного доступа) и при этом измерять среднее время взлома. Взлом лучше всего организовать с помощью внешних средств.</w:t>
      </w:r>
    </w:p>
    <w:p w14:paraId="15CF5ABC" w14:textId="36AACE12" w:rsidR="007851B7" w:rsidRPr="00635564" w:rsidRDefault="008F52D0" w:rsidP="00FE6139">
      <w:pPr>
        <w:pStyle w:val="af9"/>
        <w:numPr>
          <w:ilvl w:val="0"/>
          <w:numId w:val="67"/>
        </w:numPr>
        <w:tabs>
          <w:tab w:val="left" w:pos="709"/>
          <w:tab w:val="right" w:leader="dot" w:pos="11482"/>
        </w:tabs>
        <w:jc w:val="both"/>
        <w:rPr>
          <w:rFonts w:ascii="Times New Roman" w:eastAsia="Times New Roman" w:hAnsi="Times New Roman" w:cs="Times New Roman"/>
          <w:sz w:val="20"/>
          <w:szCs w:val="24"/>
        </w:rPr>
      </w:pPr>
      <w:r w:rsidRPr="00635564">
        <w:rPr>
          <w:rFonts w:ascii="Times New Roman" w:eastAsia="Times New Roman" w:hAnsi="Times New Roman" w:cs="Times New Roman"/>
          <w:i/>
          <w:sz w:val="24"/>
          <w:szCs w:val="24"/>
        </w:rPr>
        <w:t>Тестирование практичности</w:t>
      </w:r>
      <w:r w:rsidRPr="00635564">
        <w:rPr>
          <w:rFonts w:ascii="Times New Roman" w:eastAsia="Times New Roman" w:hAnsi="Times New Roman" w:cs="Times New Roman"/>
          <w:sz w:val="24"/>
          <w:szCs w:val="24"/>
        </w:rPr>
        <w:t xml:space="preserve">. </w:t>
      </w:r>
      <w:r w:rsidRPr="00635564">
        <w:rPr>
          <w:rFonts w:ascii="Times New Roman" w:eastAsia="Times New Roman" w:hAnsi="Times New Roman" w:cs="Times New Roman"/>
          <w:sz w:val="20"/>
          <w:szCs w:val="24"/>
        </w:rPr>
        <w:t>Оценивается “дружелюбие'' разработанного ПС к пользователю и фиксируются те операции, которые могут вызвать трудности у пользователя.</w:t>
      </w:r>
    </w:p>
    <w:p w14:paraId="4ED89272"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Тесты практичности включают тесты на:</w:t>
      </w:r>
    </w:p>
    <w:p w14:paraId="65770970" w14:textId="718E76B4" w:rsidR="007851B7" w:rsidRPr="00635564" w:rsidRDefault="00635564" w:rsidP="00FE6139">
      <w:pPr>
        <w:pStyle w:val="af9"/>
        <w:numPr>
          <w:ilvl w:val="0"/>
          <w:numId w:val="70"/>
        </w:numPr>
        <w:tabs>
          <w:tab w:val="left" w:pos="709"/>
          <w:tab w:val="right" w:leader="dot" w:pos="11482"/>
        </w:tabs>
        <w:rPr>
          <w:rFonts w:ascii="Times New Roman" w:eastAsia="Times New Roman" w:hAnsi="Times New Roman" w:cs="Times New Roman"/>
          <w:sz w:val="24"/>
          <w:szCs w:val="24"/>
        </w:rPr>
      </w:pPr>
      <w:r w:rsidRPr="00635564">
        <w:rPr>
          <w:rFonts w:ascii="Times New Roman" w:eastAsia="Times New Roman" w:hAnsi="Times New Roman" w:cs="Times New Roman"/>
          <w:sz w:val="24"/>
          <w:szCs w:val="24"/>
          <w:lang w:val="ru-RU"/>
        </w:rPr>
        <w:t>Н</w:t>
      </w:r>
      <w:r w:rsidR="008F52D0" w:rsidRPr="00635564">
        <w:rPr>
          <w:rFonts w:ascii="Times New Roman" w:eastAsia="Times New Roman" w:hAnsi="Times New Roman" w:cs="Times New Roman"/>
          <w:sz w:val="24"/>
          <w:szCs w:val="24"/>
        </w:rPr>
        <w:t>аличие и качество оперативной и контекстной помощи;</w:t>
      </w:r>
    </w:p>
    <w:p w14:paraId="22B1E85A" w14:textId="056E7406" w:rsidR="007851B7" w:rsidRPr="00635564" w:rsidRDefault="00635564" w:rsidP="00FE6139">
      <w:pPr>
        <w:pStyle w:val="af9"/>
        <w:numPr>
          <w:ilvl w:val="0"/>
          <w:numId w:val="70"/>
        </w:numPr>
        <w:tabs>
          <w:tab w:val="left" w:pos="709"/>
          <w:tab w:val="right" w:leader="dot" w:pos="11482"/>
        </w:tabs>
        <w:rPr>
          <w:rFonts w:ascii="Times New Roman" w:eastAsia="Times New Roman" w:hAnsi="Times New Roman" w:cs="Times New Roman"/>
          <w:sz w:val="24"/>
          <w:szCs w:val="24"/>
        </w:rPr>
      </w:pPr>
      <w:r w:rsidRPr="00635564">
        <w:rPr>
          <w:rFonts w:ascii="Times New Roman" w:eastAsia="Times New Roman" w:hAnsi="Times New Roman" w:cs="Times New Roman"/>
          <w:sz w:val="24"/>
          <w:szCs w:val="24"/>
          <w:lang w:val="ru-RU"/>
        </w:rPr>
        <w:t>Н</w:t>
      </w:r>
      <w:r w:rsidR="008F52D0" w:rsidRPr="00635564">
        <w:rPr>
          <w:rFonts w:ascii="Times New Roman" w:eastAsia="Times New Roman" w:hAnsi="Times New Roman" w:cs="Times New Roman"/>
          <w:sz w:val="24"/>
          <w:szCs w:val="24"/>
        </w:rPr>
        <w:t>аличие руководств и учебных материалов;</w:t>
      </w:r>
    </w:p>
    <w:p w14:paraId="09318DAC" w14:textId="1170358D" w:rsidR="007851B7" w:rsidRPr="00635564" w:rsidRDefault="00635564" w:rsidP="00FE6139">
      <w:pPr>
        <w:pStyle w:val="af9"/>
        <w:numPr>
          <w:ilvl w:val="0"/>
          <w:numId w:val="70"/>
        </w:numPr>
        <w:tabs>
          <w:tab w:val="left" w:pos="709"/>
          <w:tab w:val="right" w:leader="dot" w:pos="11482"/>
        </w:tabs>
        <w:rPr>
          <w:rFonts w:ascii="Times New Roman" w:eastAsia="Times New Roman" w:hAnsi="Times New Roman" w:cs="Times New Roman"/>
          <w:sz w:val="24"/>
          <w:szCs w:val="24"/>
        </w:rPr>
      </w:pPr>
      <w:r w:rsidRPr="00635564">
        <w:rPr>
          <w:rFonts w:ascii="Times New Roman" w:eastAsia="Times New Roman" w:hAnsi="Times New Roman" w:cs="Times New Roman"/>
          <w:sz w:val="24"/>
          <w:szCs w:val="24"/>
          <w:lang w:val="ru-RU"/>
        </w:rPr>
        <w:t>П</w:t>
      </w:r>
      <w:r w:rsidR="008F52D0" w:rsidRPr="00635564">
        <w:rPr>
          <w:rFonts w:ascii="Times New Roman" w:eastAsia="Times New Roman" w:hAnsi="Times New Roman" w:cs="Times New Roman"/>
          <w:sz w:val="24"/>
          <w:szCs w:val="24"/>
        </w:rPr>
        <w:t>роверку на соответствие общепринятым стандартам графического интерфейса и т.п.</w:t>
      </w:r>
    </w:p>
    <w:p w14:paraId="4D14AB78" w14:textId="1A61C01E"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33" w:name="_Toc35467831"/>
      <w:r w:rsidRPr="00DC0BEB">
        <w:rPr>
          <w:rFonts w:ascii="Times New Roman" w:hAnsi="Times New Roman" w:cs="Times New Roman"/>
          <w:b/>
          <w:color w:val="000000"/>
          <w:sz w:val="24"/>
          <w:szCs w:val="24"/>
        </w:rPr>
        <w:t>Регрессионное тестирование.</w:t>
      </w:r>
      <w:bookmarkEnd w:id="133"/>
    </w:p>
    <w:p w14:paraId="5808E570" w14:textId="688A365B" w:rsidR="00A053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Основной работ</w:t>
      </w:r>
      <w:r w:rsidR="00A053EB">
        <w:rPr>
          <w:rFonts w:ascii="Times New Roman" w:eastAsia="Times New Roman" w:hAnsi="Times New Roman" w:cs="Times New Roman"/>
          <w:sz w:val="24"/>
          <w:szCs w:val="24"/>
          <w:lang w:val="ru-RU"/>
        </w:rPr>
        <w:t>а</w:t>
      </w:r>
      <w:r w:rsidR="00A053EB">
        <w:rPr>
          <w:rFonts w:ascii="Times New Roman" w:eastAsia="Times New Roman" w:hAnsi="Times New Roman" w:cs="Times New Roman"/>
          <w:sz w:val="24"/>
          <w:szCs w:val="24"/>
        </w:rPr>
        <w:t xml:space="preserve"> тестировщик</w:t>
      </w:r>
      <w:r w:rsidR="00A053EB">
        <w:rPr>
          <w:rFonts w:ascii="Times New Roman" w:eastAsia="Times New Roman" w:hAnsi="Times New Roman" w:cs="Times New Roman"/>
          <w:sz w:val="24"/>
          <w:szCs w:val="24"/>
          <w:lang w:val="ru-RU"/>
        </w:rPr>
        <w:t>а</w:t>
      </w:r>
      <w:r w:rsidR="00A053EB">
        <w:rPr>
          <w:rFonts w:ascii="Times New Roman" w:eastAsia="Times New Roman" w:hAnsi="Times New Roman" w:cs="Times New Roman"/>
          <w:sz w:val="24"/>
          <w:szCs w:val="24"/>
        </w:rPr>
        <w:t>.</w:t>
      </w:r>
    </w:p>
    <w:p w14:paraId="4E10F344" w14:textId="77777777" w:rsidR="00A053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Оно основано на повторном использовании ранее разработанных тестов.</w:t>
      </w:r>
    </w:p>
    <w:p w14:paraId="2D02E5F9" w14:textId="7B5149AC" w:rsidR="007851B7" w:rsidRPr="00A053EB"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Тестировщик после обнаружения ошибки передает отчет о ней программисту. В отчете приводятся симптомы проявления ошибки. Программист анализирует отчет, исправляет данную ошибку и отдает исправленное ПС назад тестировщику. Тестировщик затем опять проверяет ПС на том же самом тесте, который ранее приводил к ошибке, так как должен убедиться в том, что ошибка исправлена и больше не проявляется [25].</w:t>
      </w:r>
    </w:p>
    <w:p w14:paraId="633D50F4" w14:textId="2A612BD8" w:rsidR="007851B7" w:rsidRPr="00A053EB"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 xml:space="preserve">Реально программист может исправить только описанные в отчете симптомы, и фактически могут исправляться только отдельные причины проявления ошибки. Кроме того, программист может </w:t>
      </w:r>
      <w:del w:id="134" w:author="Вадим Стубеда" w:date="2020-03-19T00:48:00Z">
        <w:r w:rsidRPr="00A053EB" w:rsidDel="00D9375B">
          <w:rPr>
            <w:rFonts w:ascii="Times New Roman" w:eastAsia="Times New Roman" w:hAnsi="Times New Roman" w:cs="Times New Roman"/>
            <w:sz w:val="16"/>
            <w:szCs w:val="24"/>
          </w:rPr>
          <w:delText>не правильно</w:delText>
        </w:r>
      </w:del>
      <w:ins w:id="135" w:author="Вадим Стубеда" w:date="2020-03-19T00:48:00Z">
        <w:r w:rsidR="00D9375B" w:rsidRPr="00A053EB">
          <w:rPr>
            <w:rFonts w:ascii="Times New Roman" w:eastAsia="Times New Roman" w:hAnsi="Times New Roman" w:cs="Times New Roman"/>
            <w:sz w:val="16"/>
            <w:szCs w:val="24"/>
          </w:rPr>
          <w:t>неправильно</w:t>
        </w:r>
      </w:ins>
      <w:r w:rsidRPr="00A053EB">
        <w:rPr>
          <w:rFonts w:ascii="Times New Roman" w:eastAsia="Times New Roman" w:hAnsi="Times New Roman" w:cs="Times New Roman"/>
          <w:sz w:val="16"/>
          <w:szCs w:val="24"/>
        </w:rPr>
        <w:t xml:space="preserve"> понять отчет об ошибке и исправить не то, что надо. Таким образом, после исправления одни ошибки могут устраняться, а другие оставаться.</w:t>
      </w:r>
    </w:p>
    <w:p w14:paraId="42579621" w14:textId="77777777" w:rsidR="007851B7" w:rsidRPr="00A053EB"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Статистика показывает, что в среднем каждое третье исправление ошибки приводит к внесению новых ошибок. Поэтому очевидно, что после исправления программистом каждой ошибки, тестировщик должен спроектировать дополнительные тесты. Целью данных тестов является проверка того, чтобы убедиться, что при исправлении ошибки не внесены новые ошибки. Для этого необходимо проанализировать те части ПС, которые могут быть затронуты внесением изменений.</w:t>
      </w:r>
    </w:p>
    <w:p w14:paraId="352742A3"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Кроме того, рекомендуется проверить целостность всего ПС, то есть правильность его работы, на следующих тестах:</w:t>
      </w:r>
    </w:p>
    <w:p w14:paraId="3E34281A" w14:textId="36A1CF9B" w:rsidR="007851B7" w:rsidRPr="00A053EB" w:rsidRDefault="00A053EB" w:rsidP="00FE6139">
      <w:pPr>
        <w:pStyle w:val="af9"/>
        <w:numPr>
          <w:ilvl w:val="0"/>
          <w:numId w:val="71"/>
        </w:numPr>
        <w:tabs>
          <w:tab w:val="left" w:pos="709"/>
          <w:tab w:val="right" w:leader="dot" w:pos="11482"/>
        </w:tabs>
        <w:ind w:right="-160"/>
        <w:jc w:val="both"/>
        <w:rPr>
          <w:rFonts w:ascii="Times New Roman" w:eastAsia="Times New Roman" w:hAnsi="Times New Roman" w:cs="Times New Roman"/>
          <w:sz w:val="24"/>
          <w:szCs w:val="24"/>
        </w:rPr>
      </w:pPr>
      <w:r w:rsidRPr="00A053EB">
        <w:rPr>
          <w:rFonts w:ascii="Times New Roman" w:eastAsia="Times New Roman" w:hAnsi="Times New Roman" w:cs="Times New Roman"/>
          <w:sz w:val="24"/>
          <w:szCs w:val="24"/>
          <w:lang w:val="ru-RU"/>
        </w:rPr>
        <w:t>П</w:t>
      </w:r>
      <w:r w:rsidR="008F52D0" w:rsidRPr="00A053EB">
        <w:rPr>
          <w:rFonts w:ascii="Times New Roman" w:eastAsia="Times New Roman" w:hAnsi="Times New Roman" w:cs="Times New Roman"/>
          <w:sz w:val="24"/>
          <w:szCs w:val="24"/>
        </w:rPr>
        <w:t>еречисленные тесты в начальном плане тестирования;</w:t>
      </w:r>
    </w:p>
    <w:p w14:paraId="71F352D2" w14:textId="132FF052" w:rsidR="007851B7" w:rsidRPr="00A053EB" w:rsidRDefault="00A053EB" w:rsidP="00FE6139">
      <w:pPr>
        <w:pStyle w:val="af9"/>
        <w:numPr>
          <w:ilvl w:val="0"/>
          <w:numId w:val="71"/>
        </w:numPr>
        <w:tabs>
          <w:tab w:val="left" w:pos="709"/>
          <w:tab w:val="right" w:leader="dot" w:pos="11482"/>
        </w:tabs>
        <w:ind w:right="-160"/>
        <w:jc w:val="both"/>
        <w:rPr>
          <w:rFonts w:ascii="Times New Roman" w:eastAsia="Times New Roman" w:hAnsi="Times New Roman" w:cs="Times New Roman"/>
          <w:sz w:val="24"/>
          <w:szCs w:val="24"/>
        </w:rPr>
      </w:pPr>
      <w:r w:rsidRPr="00A053EB">
        <w:rPr>
          <w:rFonts w:ascii="Times New Roman" w:eastAsia="Times New Roman" w:hAnsi="Times New Roman" w:cs="Times New Roman"/>
          <w:sz w:val="24"/>
          <w:szCs w:val="24"/>
          <w:lang w:val="ru-RU"/>
        </w:rPr>
        <w:t>Т</w:t>
      </w:r>
      <w:r w:rsidR="008F52D0" w:rsidRPr="00A053EB">
        <w:rPr>
          <w:rFonts w:ascii="Times New Roman" w:eastAsia="Times New Roman" w:hAnsi="Times New Roman" w:cs="Times New Roman"/>
          <w:sz w:val="24"/>
          <w:szCs w:val="24"/>
        </w:rPr>
        <w:t>есты, которые выявляли все предыдущие обнаруженные ошибки;</w:t>
      </w:r>
    </w:p>
    <w:p w14:paraId="1EBD3947" w14:textId="64718AF9" w:rsidR="007851B7" w:rsidRPr="00A053EB" w:rsidRDefault="00A053EB" w:rsidP="00FE6139">
      <w:pPr>
        <w:pStyle w:val="af9"/>
        <w:numPr>
          <w:ilvl w:val="0"/>
          <w:numId w:val="71"/>
        </w:numPr>
        <w:tabs>
          <w:tab w:val="left" w:pos="709"/>
          <w:tab w:val="right" w:leader="dot" w:pos="11482"/>
        </w:tabs>
        <w:ind w:right="-160"/>
        <w:jc w:val="both"/>
        <w:rPr>
          <w:rFonts w:ascii="Times New Roman" w:eastAsia="Times New Roman" w:hAnsi="Times New Roman" w:cs="Times New Roman"/>
          <w:sz w:val="24"/>
          <w:szCs w:val="24"/>
        </w:rPr>
      </w:pPr>
      <w:r w:rsidRPr="00A053EB">
        <w:rPr>
          <w:rFonts w:ascii="Times New Roman" w:eastAsia="Times New Roman" w:hAnsi="Times New Roman" w:cs="Times New Roman"/>
          <w:sz w:val="24"/>
          <w:szCs w:val="24"/>
          <w:lang w:val="ru-RU"/>
        </w:rPr>
        <w:t>Т</w:t>
      </w:r>
      <w:r w:rsidR="008F52D0" w:rsidRPr="00A053EB">
        <w:rPr>
          <w:rFonts w:ascii="Times New Roman" w:eastAsia="Times New Roman" w:hAnsi="Times New Roman" w:cs="Times New Roman"/>
          <w:sz w:val="24"/>
          <w:szCs w:val="24"/>
        </w:rPr>
        <w:t>есты, сгенерированные случайным образом.</w:t>
      </w:r>
    </w:p>
    <w:p w14:paraId="48B1E740" w14:textId="16A719EF" w:rsidR="007851B7" w:rsidRPr="00A053EB" w:rsidRDefault="008F52D0" w:rsidP="00A053EB">
      <w:pPr>
        <w:tabs>
          <w:tab w:val="left" w:pos="709"/>
          <w:tab w:val="right" w:leader="dot" w:pos="11482"/>
        </w:tabs>
        <w:ind w:left="142"/>
        <w:jc w:val="both"/>
        <w:rPr>
          <w:rFonts w:ascii="Times New Roman" w:eastAsia="Times New Roman" w:hAnsi="Times New Roman" w:cs="Times New Roman"/>
          <w:i/>
          <w:sz w:val="24"/>
          <w:szCs w:val="24"/>
        </w:rPr>
      </w:pPr>
      <w:r w:rsidRPr="00A053EB">
        <w:rPr>
          <w:rFonts w:ascii="Times New Roman" w:eastAsia="Times New Roman" w:hAnsi="Times New Roman" w:cs="Times New Roman"/>
          <w:i/>
          <w:sz w:val="24"/>
          <w:szCs w:val="24"/>
        </w:rPr>
        <w:t>Таким образом, повторное выполнение тестов (регрессионное тестирование) необходимо для проверки того, что изменения, внесенные в программу в результате устранения ошибок или изменения существующей функциональности, не повлияли на правильность функционирования тестируемой программы.</w:t>
      </w:r>
    </w:p>
    <w:p w14:paraId="6C016F1E" w14:textId="370D9E38"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36" w:name="_Toc35467832"/>
      <w:r w:rsidRPr="00DC0BEB">
        <w:rPr>
          <w:rFonts w:ascii="Times New Roman" w:hAnsi="Times New Roman" w:cs="Times New Roman"/>
          <w:b/>
          <w:color w:val="000000"/>
          <w:sz w:val="24"/>
          <w:szCs w:val="24"/>
        </w:rPr>
        <w:t>Документирование ошибок. Структура отчета об ошибке.</w:t>
      </w:r>
      <w:bookmarkEnd w:id="136"/>
    </w:p>
    <w:p w14:paraId="0E10CF2F" w14:textId="61C7D984" w:rsidR="007851B7" w:rsidRPr="00A053EB" w:rsidRDefault="00A053EB" w:rsidP="00DC0BEB">
      <w:pPr>
        <w:tabs>
          <w:tab w:val="left" w:pos="709"/>
          <w:tab w:val="right" w:leader="dot" w:pos="11482"/>
        </w:tabs>
        <w:ind w:left="142"/>
        <w:jc w:val="both"/>
        <w:rPr>
          <w:rFonts w:ascii="Times New Roman" w:eastAsia="Times New Roman" w:hAnsi="Times New Roman" w:cs="Times New Roman"/>
          <w:sz w:val="16"/>
          <w:szCs w:val="24"/>
        </w:rPr>
      </w:pPr>
      <w:r w:rsidRPr="00A053EB">
        <w:rPr>
          <w:rFonts w:ascii="Times New Roman" w:eastAsia="Times New Roman" w:hAnsi="Times New Roman" w:cs="Times New Roman"/>
          <w:b/>
          <w:sz w:val="16"/>
          <w:szCs w:val="24"/>
          <w:lang w:val="ru-RU"/>
        </w:rPr>
        <w:t>П</w:t>
      </w:r>
      <w:r w:rsidR="008F52D0" w:rsidRPr="00A053EB">
        <w:rPr>
          <w:rFonts w:ascii="Times New Roman" w:eastAsia="Times New Roman" w:hAnsi="Times New Roman" w:cs="Times New Roman"/>
          <w:b/>
          <w:sz w:val="16"/>
          <w:szCs w:val="24"/>
        </w:rPr>
        <w:t xml:space="preserve">рограммная </w:t>
      </w:r>
      <w:r w:rsidRPr="00A053EB">
        <w:rPr>
          <w:rFonts w:ascii="Times New Roman" w:eastAsia="Times New Roman" w:hAnsi="Times New Roman" w:cs="Times New Roman"/>
          <w:b/>
          <w:sz w:val="16"/>
          <w:szCs w:val="24"/>
        </w:rPr>
        <w:t>ошибка/</w:t>
      </w:r>
      <w:r w:rsidR="008F52D0" w:rsidRPr="00A053EB">
        <w:rPr>
          <w:rFonts w:ascii="Times New Roman" w:eastAsia="Times New Roman" w:hAnsi="Times New Roman" w:cs="Times New Roman"/>
          <w:b/>
          <w:sz w:val="16"/>
          <w:szCs w:val="24"/>
        </w:rPr>
        <w:t>баг</w:t>
      </w:r>
      <w:r w:rsidR="008F52D0" w:rsidRPr="00A053EB">
        <w:rPr>
          <w:rFonts w:ascii="Times New Roman" w:eastAsia="Times New Roman" w:hAnsi="Times New Roman" w:cs="Times New Roman"/>
          <w:sz w:val="16"/>
          <w:szCs w:val="24"/>
        </w:rPr>
        <w:t xml:space="preserve"> </w:t>
      </w:r>
      <w:r w:rsidRPr="00A053EB">
        <w:rPr>
          <w:rFonts w:ascii="Times New Roman" w:eastAsia="Times New Roman" w:hAnsi="Times New Roman" w:cs="Times New Roman"/>
          <w:sz w:val="16"/>
          <w:szCs w:val="24"/>
          <w:lang w:val="ru-RU"/>
        </w:rPr>
        <w:t xml:space="preserve">- </w:t>
      </w:r>
      <w:r w:rsidR="008F52D0" w:rsidRPr="00A053EB">
        <w:rPr>
          <w:rFonts w:ascii="Times New Roman" w:eastAsia="Times New Roman" w:hAnsi="Times New Roman" w:cs="Times New Roman"/>
          <w:sz w:val="16"/>
          <w:szCs w:val="24"/>
        </w:rPr>
        <w:t>некоторый дефект в разработке программного продукта, который вызывает несоответствие ожидаемых результатов выполнения программного продукта и фактически полученных результатов.</w:t>
      </w:r>
    </w:p>
    <w:p w14:paraId="4A88D288" w14:textId="77777777" w:rsidR="00A053EB" w:rsidRPr="00A053EB" w:rsidRDefault="00A053EB" w:rsidP="00DC0BEB">
      <w:pPr>
        <w:tabs>
          <w:tab w:val="left" w:pos="709"/>
          <w:tab w:val="right" w:leader="dot" w:pos="11482"/>
        </w:tabs>
        <w:ind w:left="142"/>
        <w:jc w:val="both"/>
        <w:rPr>
          <w:rFonts w:ascii="Times New Roman" w:eastAsia="Times New Roman" w:hAnsi="Times New Roman" w:cs="Times New Roman"/>
          <w:sz w:val="16"/>
          <w:szCs w:val="24"/>
        </w:rPr>
      </w:pPr>
      <w:r w:rsidRPr="00A053EB">
        <w:rPr>
          <w:rFonts w:ascii="Times New Roman" w:eastAsia="Times New Roman" w:hAnsi="Times New Roman" w:cs="Times New Roman"/>
          <w:b/>
          <w:sz w:val="16"/>
          <w:szCs w:val="24"/>
          <w:lang w:val="ru-RU"/>
        </w:rPr>
        <w:t>З</w:t>
      </w:r>
      <w:r w:rsidR="008F52D0" w:rsidRPr="00A053EB">
        <w:rPr>
          <w:rFonts w:ascii="Times New Roman" w:eastAsia="Times New Roman" w:hAnsi="Times New Roman" w:cs="Times New Roman"/>
          <w:b/>
          <w:sz w:val="16"/>
          <w:szCs w:val="24"/>
        </w:rPr>
        <w:t>адокументировать ошибку</w:t>
      </w:r>
      <w:r w:rsidR="008F52D0" w:rsidRPr="00A053EB">
        <w:rPr>
          <w:rFonts w:ascii="Times New Roman" w:eastAsia="Times New Roman" w:hAnsi="Times New Roman" w:cs="Times New Roman"/>
          <w:sz w:val="16"/>
          <w:szCs w:val="24"/>
        </w:rPr>
        <w:t xml:space="preserve"> может практически любой разработчик или пользователь, обнаруживший некорректное поведение программы. Но собственно написание отчёта об ошибке («bugreport») является одним из основных результатов работы тестировщика. Основная цель написания отчёта об ошибке - устранение оши</w:t>
      </w:r>
      <w:r w:rsidRPr="00A053EB">
        <w:rPr>
          <w:rFonts w:ascii="Times New Roman" w:eastAsia="Times New Roman" w:hAnsi="Times New Roman" w:cs="Times New Roman"/>
          <w:sz w:val="16"/>
          <w:szCs w:val="24"/>
        </w:rPr>
        <w:t>бки.</w:t>
      </w:r>
    </w:p>
    <w:p w14:paraId="35E8E629" w14:textId="555D6D50" w:rsidR="007851B7" w:rsidRPr="00DC0BEB" w:rsidRDefault="00A053EB"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Цели</w:t>
      </w:r>
      <w:r>
        <w:rPr>
          <w:rFonts w:ascii="Times New Roman" w:eastAsia="Times New Roman" w:hAnsi="Times New Roman" w:cs="Times New Roman"/>
          <w:sz w:val="24"/>
          <w:szCs w:val="24"/>
        </w:rPr>
        <w:t xml:space="preserve"> отчёта об ошибке</w:t>
      </w:r>
      <w:r w:rsidR="008F52D0" w:rsidRPr="00DC0BEB">
        <w:rPr>
          <w:rFonts w:ascii="Times New Roman" w:eastAsia="Times New Roman" w:hAnsi="Times New Roman" w:cs="Times New Roman"/>
          <w:sz w:val="24"/>
          <w:szCs w:val="24"/>
        </w:rPr>
        <w:t>:</w:t>
      </w:r>
    </w:p>
    <w:p w14:paraId="42D2938D" w14:textId="4AA03FF8" w:rsidR="007851B7" w:rsidRPr="00A053EB" w:rsidRDefault="00A053EB" w:rsidP="00FE6139">
      <w:pPr>
        <w:pStyle w:val="af9"/>
        <w:numPr>
          <w:ilvl w:val="0"/>
          <w:numId w:val="72"/>
        </w:numPr>
        <w:tabs>
          <w:tab w:val="left" w:pos="709"/>
          <w:tab w:val="right" w:leader="dot" w:pos="11482"/>
        </w:tabs>
        <w:jc w:val="both"/>
        <w:rPr>
          <w:rFonts w:ascii="Times New Roman" w:eastAsia="Times New Roman" w:hAnsi="Times New Roman" w:cs="Times New Roman"/>
          <w:sz w:val="24"/>
          <w:szCs w:val="24"/>
        </w:rPr>
      </w:pPr>
      <w:r w:rsidRPr="00A053EB">
        <w:rPr>
          <w:rFonts w:ascii="Times New Roman" w:eastAsia="Times New Roman" w:hAnsi="Times New Roman" w:cs="Times New Roman"/>
          <w:sz w:val="24"/>
          <w:szCs w:val="24"/>
          <w:lang w:val="ru-RU"/>
        </w:rPr>
        <w:t>П</w:t>
      </w:r>
      <w:r w:rsidR="008F52D0" w:rsidRPr="00A053EB">
        <w:rPr>
          <w:rFonts w:ascii="Times New Roman" w:eastAsia="Times New Roman" w:hAnsi="Times New Roman" w:cs="Times New Roman"/>
          <w:sz w:val="24"/>
          <w:szCs w:val="24"/>
        </w:rPr>
        <w:t>редоставить информацию о возникшей проблеме, её свойствах и последствиях;</w:t>
      </w:r>
    </w:p>
    <w:p w14:paraId="23736E34" w14:textId="29384912" w:rsidR="007851B7" w:rsidRPr="00A053EB" w:rsidRDefault="00A053EB" w:rsidP="00FE6139">
      <w:pPr>
        <w:pStyle w:val="af9"/>
        <w:numPr>
          <w:ilvl w:val="0"/>
          <w:numId w:val="72"/>
        </w:numPr>
        <w:tabs>
          <w:tab w:val="left" w:pos="709"/>
          <w:tab w:val="right" w:leader="dot" w:pos="11482"/>
        </w:tabs>
        <w:jc w:val="both"/>
        <w:rPr>
          <w:rFonts w:ascii="Times New Roman" w:eastAsia="Times New Roman" w:hAnsi="Times New Roman" w:cs="Times New Roman"/>
          <w:sz w:val="24"/>
          <w:szCs w:val="24"/>
        </w:rPr>
      </w:pPr>
      <w:r w:rsidRPr="00A053EB">
        <w:rPr>
          <w:rFonts w:ascii="Times New Roman" w:eastAsia="Times New Roman" w:hAnsi="Times New Roman" w:cs="Times New Roman"/>
          <w:sz w:val="24"/>
          <w:szCs w:val="24"/>
          <w:lang w:val="ru-RU"/>
        </w:rPr>
        <w:t>Н</w:t>
      </w:r>
      <w:r w:rsidR="008F52D0" w:rsidRPr="00A053EB">
        <w:rPr>
          <w:rFonts w:ascii="Times New Roman" w:eastAsia="Times New Roman" w:hAnsi="Times New Roman" w:cs="Times New Roman"/>
          <w:sz w:val="24"/>
          <w:szCs w:val="24"/>
        </w:rPr>
        <w:t>азначить приоритет возникшей проблеме с учётом её важности и скорости устранения;</w:t>
      </w:r>
    </w:p>
    <w:p w14:paraId="1E577C89" w14:textId="3F593417" w:rsidR="007851B7" w:rsidRPr="00A053EB" w:rsidRDefault="00A053EB" w:rsidP="00FE6139">
      <w:pPr>
        <w:pStyle w:val="af9"/>
        <w:numPr>
          <w:ilvl w:val="0"/>
          <w:numId w:val="72"/>
        </w:numPr>
        <w:tabs>
          <w:tab w:val="left" w:pos="709"/>
          <w:tab w:val="right" w:leader="dot" w:pos="11482"/>
        </w:tabs>
        <w:jc w:val="both"/>
        <w:rPr>
          <w:rFonts w:ascii="Times New Roman" w:eastAsia="Times New Roman" w:hAnsi="Times New Roman" w:cs="Times New Roman"/>
          <w:sz w:val="24"/>
          <w:szCs w:val="24"/>
        </w:rPr>
      </w:pPr>
      <w:r w:rsidRPr="00A053EB">
        <w:rPr>
          <w:rFonts w:ascii="Times New Roman" w:eastAsia="Times New Roman" w:hAnsi="Times New Roman" w:cs="Times New Roman"/>
          <w:sz w:val="24"/>
          <w:szCs w:val="24"/>
          <w:lang w:val="ru-RU"/>
        </w:rPr>
        <w:t>П</w:t>
      </w:r>
      <w:r w:rsidR="008F52D0" w:rsidRPr="00A053EB">
        <w:rPr>
          <w:rFonts w:ascii="Times New Roman" w:eastAsia="Times New Roman" w:hAnsi="Times New Roman" w:cs="Times New Roman"/>
          <w:sz w:val="24"/>
          <w:szCs w:val="24"/>
        </w:rPr>
        <w:t>омочь программистам обнаружить и устранить источник проблемы.</w:t>
      </w:r>
    </w:p>
    <w:p w14:paraId="1D515DBA" w14:textId="2821A3D9"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Для формирования отчёта об ошибке используются так называемые багтрэкинговые </w:t>
      </w:r>
      <w:r w:rsidR="00A053EB">
        <w:rPr>
          <w:rFonts w:ascii="Times New Roman" w:eastAsia="Times New Roman" w:hAnsi="Times New Roman" w:cs="Times New Roman"/>
          <w:sz w:val="24"/>
          <w:szCs w:val="24"/>
        </w:rPr>
        <w:t>сист.</w:t>
      </w:r>
    </w:p>
    <w:p w14:paraId="0714DB1D" w14:textId="77777777" w:rsidR="00A053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Часто данные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интегрируются с системами управления проектами, так как ошибка в разрабатываемом приложении является угрозой для качественн</w:t>
      </w:r>
      <w:r w:rsidR="00A053EB">
        <w:rPr>
          <w:rFonts w:ascii="Times New Roman" w:eastAsia="Times New Roman" w:hAnsi="Times New Roman" w:cs="Times New Roman"/>
          <w:sz w:val="24"/>
          <w:szCs w:val="24"/>
        </w:rPr>
        <w:t>ого выполнения проекта в целом.</w:t>
      </w:r>
    </w:p>
    <w:p w14:paraId="558566C3" w14:textId="487D63E8" w:rsidR="007851B7" w:rsidRPr="00A053EB" w:rsidRDefault="00A053EB" w:rsidP="00DC0BEB">
      <w:pPr>
        <w:tabs>
          <w:tab w:val="left" w:pos="709"/>
          <w:tab w:val="right" w:leader="dot" w:pos="11482"/>
        </w:tabs>
        <w:ind w:left="142"/>
        <w:jc w:val="both"/>
        <w:rPr>
          <w:rFonts w:ascii="Times New Roman" w:eastAsia="Times New Roman" w:hAnsi="Times New Roman" w:cs="Times New Roman"/>
          <w:sz w:val="24"/>
          <w:szCs w:val="24"/>
          <w:lang w:val="ru-RU"/>
        </w:rPr>
      </w:pPr>
      <w:r w:rsidRPr="00A053EB">
        <w:rPr>
          <w:rFonts w:ascii="Times New Roman" w:eastAsia="Times New Roman" w:hAnsi="Times New Roman" w:cs="Times New Roman"/>
          <w:b/>
          <w:sz w:val="24"/>
          <w:szCs w:val="24"/>
          <w:lang w:val="ru-RU"/>
        </w:rPr>
        <w:t>Основные поля</w:t>
      </w:r>
      <w:r>
        <w:rPr>
          <w:rFonts w:ascii="Times New Roman" w:eastAsia="Times New Roman" w:hAnsi="Times New Roman" w:cs="Times New Roman"/>
          <w:sz w:val="24"/>
          <w:szCs w:val="24"/>
          <w:lang w:val="ru-RU"/>
        </w:rPr>
        <w:t>:</w:t>
      </w:r>
    </w:p>
    <w:p w14:paraId="79C41789" w14:textId="0D6E8983" w:rsidR="007851B7" w:rsidRPr="00A053EB" w:rsidRDefault="008F52D0" w:rsidP="00FE6139">
      <w:pPr>
        <w:pStyle w:val="af9"/>
        <w:numPr>
          <w:ilvl w:val="0"/>
          <w:numId w:val="73"/>
        </w:numPr>
        <w:tabs>
          <w:tab w:val="left" w:pos="709"/>
          <w:tab w:val="right" w:leader="dot" w:pos="11482"/>
        </w:tabs>
        <w:jc w:val="both"/>
        <w:rPr>
          <w:rFonts w:ascii="Times New Roman" w:eastAsia="Times New Roman" w:hAnsi="Times New Roman" w:cs="Times New Roman"/>
          <w:sz w:val="20"/>
          <w:szCs w:val="24"/>
        </w:rPr>
      </w:pPr>
      <w:r w:rsidRPr="00A053EB">
        <w:rPr>
          <w:rFonts w:ascii="Times New Roman" w:eastAsia="Times New Roman" w:hAnsi="Times New Roman" w:cs="Times New Roman"/>
          <w:b/>
          <w:sz w:val="24"/>
          <w:szCs w:val="24"/>
        </w:rPr>
        <w:t>Краткое описание</w:t>
      </w:r>
      <w:r w:rsidRPr="00A053EB">
        <w:rPr>
          <w:rFonts w:ascii="Times New Roman" w:eastAsia="Times New Roman" w:hAnsi="Times New Roman" w:cs="Times New Roman"/>
          <w:sz w:val="24"/>
          <w:szCs w:val="24"/>
        </w:rPr>
        <w:t xml:space="preserve">(Summary). </w:t>
      </w:r>
      <w:r w:rsidRPr="00A053EB">
        <w:rPr>
          <w:rFonts w:ascii="Times New Roman" w:eastAsia="Times New Roman" w:hAnsi="Times New Roman" w:cs="Times New Roman"/>
          <w:sz w:val="20"/>
          <w:szCs w:val="24"/>
        </w:rPr>
        <w:t>Содержит краткое описание ошибки, возникшей в приложении. Чаще всего указывается место, где произошла ошибка, и вкратце её суть.</w:t>
      </w:r>
    </w:p>
    <w:p w14:paraId="72C7D4A8" w14:textId="06CD87C7" w:rsidR="007851B7" w:rsidRPr="00A053EB" w:rsidRDefault="008F52D0" w:rsidP="00FE6139">
      <w:pPr>
        <w:pStyle w:val="af9"/>
        <w:numPr>
          <w:ilvl w:val="0"/>
          <w:numId w:val="73"/>
        </w:numPr>
        <w:tabs>
          <w:tab w:val="left" w:pos="709"/>
          <w:tab w:val="right" w:leader="dot" w:pos="11482"/>
        </w:tabs>
        <w:jc w:val="both"/>
        <w:rPr>
          <w:rFonts w:ascii="Times New Roman" w:eastAsia="Times New Roman" w:hAnsi="Times New Roman" w:cs="Times New Roman"/>
          <w:sz w:val="24"/>
          <w:szCs w:val="24"/>
        </w:rPr>
      </w:pPr>
      <w:r w:rsidRPr="00A053EB">
        <w:rPr>
          <w:rFonts w:ascii="Times New Roman" w:eastAsia="Times New Roman" w:hAnsi="Times New Roman" w:cs="Times New Roman"/>
          <w:b/>
          <w:sz w:val="24"/>
          <w:szCs w:val="24"/>
        </w:rPr>
        <w:t>Версия приложения</w:t>
      </w:r>
      <w:r w:rsidRPr="00A053EB">
        <w:rPr>
          <w:rFonts w:ascii="Times New Roman" w:eastAsia="Times New Roman" w:hAnsi="Times New Roman" w:cs="Times New Roman"/>
          <w:sz w:val="24"/>
          <w:szCs w:val="24"/>
        </w:rPr>
        <w:t xml:space="preserve">, </w:t>
      </w:r>
      <w:r w:rsidRPr="00A053EB">
        <w:rPr>
          <w:rFonts w:ascii="Times New Roman" w:eastAsia="Times New Roman" w:hAnsi="Times New Roman" w:cs="Times New Roman"/>
          <w:sz w:val="20"/>
          <w:szCs w:val="24"/>
        </w:rPr>
        <w:t xml:space="preserve">в котором была обнаружена </w:t>
      </w:r>
      <w:r w:rsidR="00A053EB" w:rsidRPr="00A053EB">
        <w:rPr>
          <w:rFonts w:ascii="Times New Roman" w:eastAsia="Times New Roman" w:hAnsi="Times New Roman" w:cs="Times New Roman"/>
          <w:sz w:val="20"/>
          <w:szCs w:val="24"/>
        </w:rPr>
        <w:t>ошибка (</w:t>
      </w:r>
      <w:r w:rsidRPr="00A053EB">
        <w:rPr>
          <w:rFonts w:ascii="Times New Roman" w:eastAsia="Times New Roman" w:hAnsi="Times New Roman" w:cs="Times New Roman"/>
          <w:sz w:val="20"/>
          <w:szCs w:val="24"/>
        </w:rPr>
        <w:t>Build found</w:t>
      </w:r>
      <w:del w:id="137" w:author="Вадим Стубеда" w:date="2020-03-19T00:48:00Z">
        <w:r w:rsidRPr="00A053EB" w:rsidDel="00D9375B">
          <w:rPr>
            <w:rFonts w:ascii="Times New Roman" w:eastAsia="Times New Roman" w:hAnsi="Times New Roman" w:cs="Times New Roman"/>
            <w:sz w:val="20"/>
            <w:szCs w:val="24"/>
          </w:rPr>
          <w:delText>) .</w:delText>
        </w:r>
      </w:del>
      <w:ins w:id="138" w:author="Вадим Стубеда" w:date="2020-03-19T00:48:00Z">
        <w:r w:rsidR="00D9375B" w:rsidRPr="00A053EB">
          <w:rPr>
            <w:rFonts w:ascii="Times New Roman" w:eastAsia="Times New Roman" w:hAnsi="Times New Roman" w:cs="Times New Roman"/>
            <w:sz w:val="20"/>
            <w:szCs w:val="24"/>
          </w:rPr>
          <w:t>).</w:t>
        </w:r>
      </w:ins>
    </w:p>
    <w:p w14:paraId="0BBCBB3B" w14:textId="77777777" w:rsidR="00A053EB" w:rsidRDefault="008F52D0" w:rsidP="00FE6139">
      <w:pPr>
        <w:pStyle w:val="af9"/>
        <w:numPr>
          <w:ilvl w:val="0"/>
          <w:numId w:val="73"/>
        </w:numPr>
        <w:tabs>
          <w:tab w:val="left" w:pos="709"/>
          <w:tab w:val="right" w:leader="dot" w:pos="11482"/>
        </w:tabs>
        <w:jc w:val="both"/>
        <w:rPr>
          <w:rFonts w:ascii="Times New Roman" w:eastAsia="Times New Roman" w:hAnsi="Times New Roman" w:cs="Times New Roman"/>
          <w:sz w:val="24"/>
          <w:szCs w:val="24"/>
        </w:rPr>
      </w:pPr>
      <w:r w:rsidRPr="00A053EB">
        <w:rPr>
          <w:rFonts w:ascii="Times New Roman" w:eastAsia="Times New Roman" w:hAnsi="Times New Roman" w:cs="Times New Roman"/>
          <w:b/>
          <w:sz w:val="24"/>
          <w:szCs w:val="24"/>
        </w:rPr>
        <w:t>Симптом</w:t>
      </w:r>
      <w:r w:rsidRPr="00A053EB">
        <w:rPr>
          <w:rFonts w:ascii="Times New Roman" w:eastAsia="Times New Roman" w:hAnsi="Times New Roman" w:cs="Times New Roman"/>
          <w:sz w:val="24"/>
          <w:szCs w:val="24"/>
        </w:rPr>
        <w:t xml:space="preserve"> (Symptom) ошибки. </w:t>
      </w:r>
      <w:r w:rsidRPr="00A053EB">
        <w:rPr>
          <w:rFonts w:ascii="Times New Roman" w:eastAsia="Times New Roman" w:hAnsi="Times New Roman" w:cs="Times New Roman"/>
          <w:sz w:val="20"/>
          <w:szCs w:val="24"/>
        </w:rPr>
        <w:t>Это поле показывает вид ош</w:t>
      </w:r>
      <w:r w:rsidR="00A053EB" w:rsidRPr="00A053EB">
        <w:rPr>
          <w:rFonts w:ascii="Times New Roman" w:eastAsia="Times New Roman" w:hAnsi="Times New Roman" w:cs="Times New Roman"/>
          <w:sz w:val="20"/>
          <w:szCs w:val="24"/>
        </w:rPr>
        <w:t>ибки, т.е. как она проявляется.</w:t>
      </w:r>
    </w:p>
    <w:p w14:paraId="773634D4" w14:textId="49007FE4" w:rsidR="007851B7" w:rsidRPr="00A053EB" w:rsidRDefault="00A053EB" w:rsidP="00A053EB">
      <w:pPr>
        <w:tabs>
          <w:tab w:val="left" w:pos="709"/>
          <w:tab w:val="right" w:leader="dot" w:pos="11482"/>
        </w:tabs>
        <w:jc w:val="both"/>
        <w:rPr>
          <w:rFonts w:ascii="Times New Roman" w:eastAsia="Times New Roman" w:hAnsi="Times New Roman" w:cs="Times New Roman"/>
          <w:i/>
          <w:sz w:val="20"/>
          <w:szCs w:val="24"/>
          <w:lang w:val="ru-RU"/>
        </w:rPr>
      </w:pPr>
      <w:r>
        <w:rPr>
          <w:rFonts w:ascii="Times New Roman" w:eastAsia="Times New Roman" w:hAnsi="Times New Roman" w:cs="Times New Roman"/>
          <w:i/>
          <w:sz w:val="24"/>
          <w:szCs w:val="24"/>
        </w:rPr>
        <w:tab/>
      </w:r>
      <w:r w:rsidR="008F52D0" w:rsidRPr="00A053EB">
        <w:rPr>
          <w:rFonts w:ascii="Times New Roman" w:eastAsia="Times New Roman" w:hAnsi="Times New Roman" w:cs="Times New Roman"/>
          <w:i/>
          <w:sz w:val="20"/>
          <w:szCs w:val="24"/>
        </w:rPr>
        <w:t>Наиболее широко распространённые симптомы:</w:t>
      </w:r>
    </w:p>
    <w:p w14:paraId="75959655" w14:textId="3BADD288" w:rsidR="007851B7" w:rsidRPr="00A053EB" w:rsidRDefault="00A053EB" w:rsidP="00FE6139">
      <w:pPr>
        <w:pStyle w:val="af9"/>
        <w:numPr>
          <w:ilvl w:val="0"/>
          <w:numId w:val="74"/>
        </w:numPr>
        <w:tabs>
          <w:tab w:val="left" w:pos="709"/>
          <w:tab w:val="right" w:leader="dot" w:pos="11482"/>
        </w:tabs>
        <w:jc w:val="both"/>
        <w:rPr>
          <w:rFonts w:ascii="Times New Roman" w:eastAsia="Times New Roman" w:hAnsi="Times New Roman" w:cs="Times New Roman"/>
          <w:sz w:val="20"/>
          <w:szCs w:val="24"/>
        </w:rPr>
      </w:pPr>
      <w:r w:rsidRPr="00A053EB">
        <w:rPr>
          <w:rFonts w:ascii="Times New Roman" w:eastAsia="Times New Roman" w:hAnsi="Times New Roman" w:cs="Times New Roman"/>
          <w:sz w:val="20"/>
          <w:szCs w:val="24"/>
          <w:lang w:val="ru-RU"/>
        </w:rPr>
        <w:t>Н</w:t>
      </w:r>
      <w:r w:rsidR="008F52D0" w:rsidRPr="00A053EB">
        <w:rPr>
          <w:rFonts w:ascii="Times New Roman" w:eastAsia="Times New Roman" w:hAnsi="Times New Roman" w:cs="Times New Roman"/>
          <w:sz w:val="20"/>
          <w:szCs w:val="24"/>
        </w:rPr>
        <w:t>екорректная операция (incorrect operation). Например, неверная арифметическая операция;</w:t>
      </w:r>
    </w:p>
    <w:p w14:paraId="06B53BAF" w14:textId="73330396" w:rsidR="007851B7" w:rsidRPr="00A053EB" w:rsidRDefault="00A053EB" w:rsidP="00FE6139">
      <w:pPr>
        <w:pStyle w:val="af9"/>
        <w:numPr>
          <w:ilvl w:val="0"/>
          <w:numId w:val="74"/>
        </w:numPr>
        <w:tabs>
          <w:tab w:val="left" w:pos="709"/>
          <w:tab w:val="right" w:leader="dot" w:pos="11482"/>
        </w:tabs>
        <w:jc w:val="both"/>
        <w:rPr>
          <w:rFonts w:ascii="Times New Roman" w:eastAsia="Times New Roman" w:hAnsi="Times New Roman" w:cs="Times New Roman"/>
          <w:sz w:val="20"/>
          <w:szCs w:val="24"/>
        </w:rPr>
      </w:pPr>
      <w:r w:rsidRPr="00A053EB">
        <w:rPr>
          <w:rFonts w:ascii="Times New Roman" w:eastAsia="Times New Roman" w:hAnsi="Times New Roman" w:cs="Times New Roman"/>
          <w:sz w:val="20"/>
          <w:szCs w:val="24"/>
          <w:lang w:val="ru-RU"/>
        </w:rPr>
        <w:t>П</w:t>
      </w:r>
      <w:r w:rsidR="008F52D0" w:rsidRPr="00A053EB">
        <w:rPr>
          <w:rFonts w:ascii="Times New Roman" w:eastAsia="Times New Roman" w:hAnsi="Times New Roman" w:cs="Times New Roman"/>
          <w:sz w:val="20"/>
          <w:szCs w:val="24"/>
        </w:rPr>
        <w:t>овреждение/потеря данных (data corruption/loss). В результате ошибки данные повреждаются или теряются.</w:t>
      </w:r>
    </w:p>
    <w:p w14:paraId="71BF6557" w14:textId="17A32F4C" w:rsidR="007851B7" w:rsidRPr="00A053EB" w:rsidRDefault="00A053EB" w:rsidP="00FE6139">
      <w:pPr>
        <w:pStyle w:val="af9"/>
        <w:numPr>
          <w:ilvl w:val="0"/>
          <w:numId w:val="74"/>
        </w:numPr>
        <w:tabs>
          <w:tab w:val="left" w:pos="709"/>
          <w:tab w:val="right" w:leader="dot" w:pos="11482"/>
        </w:tabs>
        <w:jc w:val="both"/>
        <w:rPr>
          <w:rFonts w:ascii="Times New Roman" w:eastAsia="Times New Roman" w:hAnsi="Times New Roman" w:cs="Times New Roman"/>
          <w:sz w:val="20"/>
          <w:szCs w:val="24"/>
        </w:rPr>
      </w:pPr>
      <w:r w:rsidRPr="00A053EB">
        <w:rPr>
          <w:rFonts w:ascii="Times New Roman" w:eastAsia="Times New Roman" w:hAnsi="Times New Roman" w:cs="Times New Roman"/>
          <w:sz w:val="20"/>
          <w:szCs w:val="24"/>
          <w:lang w:val="ru-RU"/>
        </w:rPr>
        <w:t>К</w:t>
      </w:r>
      <w:r w:rsidR="008F52D0" w:rsidRPr="00A053EB">
        <w:rPr>
          <w:rFonts w:ascii="Times New Roman" w:eastAsia="Times New Roman" w:hAnsi="Times New Roman" w:cs="Times New Roman"/>
          <w:sz w:val="20"/>
          <w:szCs w:val="24"/>
        </w:rPr>
        <w:t xml:space="preserve">рах </w:t>
      </w:r>
      <w:r w:rsidR="00465915" w:rsidRPr="00A053EB">
        <w:rPr>
          <w:rFonts w:ascii="Times New Roman" w:eastAsia="Times New Roman" w:hAnsi="Times New Roman" w:cs="Times New Roman"/>
          <w:sz w:val="20"/>
          <w:szCs w:val="24"/>
        </w:rPr>
        <w:t>сист.</w:t>
      </w:r>
      <w:r w:rsidR="008F52D0" w:rsidRPr="00A053EB">
        <w:rPr>
          <w:rFonts w:ascii="Times New Roman" w:eastAsia="Times New Roman" w:hAnsi="Times New Roman" w:cs="Times New Roman"/>
          <w:sz w:val="20"/>
          <w:szCs w:val="24"/>
        </w:rPr>
        <w:t xml:space="preserve"> (system crash). Например, приложение или операционная система виснет, перезагружается или закрывается.</w:t>
      </w:r>
    </w:p>
    <w:p w14:paraId="569FA05B" w14:textId="0016D263" w:rsidR="007851B7" w:rsidRPr="00A053EB" w:rsidRDefault="00A053EB" w:rsidP="00FE6139">
      <w:pPr>
        <w:pStyle w:val="af9"/>
        <w:numPr>
          <w:ilvl w:val="0"/>
          <w:numId w:val="74"/>
        </w:numPr>
        <w:tabs>
          <w:tab w:val="left" w:pos="709"/>
          <w:tab w:val="right" w:leader="dot" w:pos="11482"/>
        </w:tabs>
        <w:jc w:val="both"/>
        <w:rPr>
          <w:rFonts w:ascii="Times New Roman" w:eastAsia="Times New Roman" w:hAnsi="Times New Roman" w:cs="Times New Roman"/>
          <w:sz w:val="20"/>
          <w:szCs w:val="24"/>
        </w:rPr>
      </w:pPr>
      <w:r w:rsidRPr="00A053EB">
        <w:rPr>
          <w:rFonts w:ascii="Times New Roman" w:eastAsia="Times New Roman" w:hAnsi="Times New Roman" w:cs="Times New Roman"/>
          <w:sz w:val="20"/>
          <w:szCs w:val="24"/>
          <w:lang w:val="ru-RU"/>
        </w:rPr>
        <w:t>К</w:t>
      </w:r>
      <w:r w:rsidR="008F52D0" w:rsidRPr="00A053EB">
        <w:rPr>
          <w:rFonts w:ascii="Times New Roman" w:eastAsia="Times New Roman" w:hAnsi="Times New Roman" w:cs="Times New Roman"/>
          <w:sz w:val="20"/>
          <w:szCs w:val="24"/>
        </w:rPr>
        <w:t>осметический дефект (cosmetic flaw). Например, опечатки, повреждённые картинки, не тот цвет и т.п.</w:t>
      </w:r>
    </w:p>
    <w:p w14:paraId="44D7B6AC" w14:textId="7D81F5AB" w:rsidR="007851B7" w:rsidRPr="00A053EB" w:rsidRDefault="00A053EB" w:rsidP="00FE6139">
      <w:pPr>
        <w:pStyle w:val="af9"/>
        <w:numPr>
          <w:ilvl w:val="0"/>
          <w:numId w:val="74"/>
        </w:numPr>
        <w:tabs>
          <w:tab w:val="left" w:pos="709"/>
          <w:tab w:val="right" w:leader="dot" w:pos="11482"/>
        </w:tabs>
        <w:jc w:val="both"/>
        <w:rPr>
          <w:rFonts w:ascii="Times New Roman" w:eastAsia="Times New Roman" w:hAnsi="Times New Roman" w:cs="Times New Roman"/>
          <w:sz w:val="20"/>
          <w:szCs w:val="24"/>
        </w:rPr>
      </w:pPr>
      <w:r w:rsidRPr="00A053EB">
        <w:rPr>
          <w:rFonts w:ascii="Times New Roman" w:eastAsia="Times New Roman" w:hAnsi="Times New Roman" w:cs="Times New Roman"/>
          <w:sz w:val="20"/>
          <w:szCs w:val="24"/>
          <w:lang w:val="ru-RU"/>
        </w:rPr>
        <w:t>П</w:t>
      </w:r>
      <w:r w:rsidR="008F52D0" w:rsidRPr="00A053EB">
        <w:rPr>
          <w:rFonts w:ascii="Times New Roman" w:eastAsia="Times New Roman" w:hAnsi="Times New Roman" w:cs="Times New Roman"/>
          <w:sz w:val="20"/>
          <w:szCs w:val="24"/>
        </w:rPr>
        <w:t>роблема в документации (documentation issue). Если ошибка описывает проблему не в приложении, а в документации.</w:t>
      </w:r>
    </w:p>
    <w:p w14:paraId="2287C8BE" w14:textId="4CC5009B" w:rsidR="007851B7" w:rsidRPr="00A053EB" w:rsidRDefault="00A053EB" w:rsidP="00FE6139">
      <w:pPr>
        <w:pStyle w:val="af9"/>
        <w:numPr>
          <w:ilvl w:val="0"/>
          <w:numId w:val="74"/>
        </w:numPr>
        <w:tabs>
          <w:tab w:val="left" w:pos="709"/>
          <w:tab w:val="right" w:leader="dot" w:pos="11482"/>
        </w:tabs>
        <w:jc w:val="both"/>
        <w:rPr>
          <w:rFonts w:ascii="Times New Roman" w:eastAsia="Times New Roman" w:hAnsi="Times New Roman" w:cs="Times New Roman"/>
          <w:sz w:val="20"/>
          <w:szCs w:val="24"/>
        </w:rPr>
      </w:pPr>
      <w:r w:rsidRPr="00A053EB">
        <w:rPr>
          <w:rFonts w:ascii="Times New Roman" w:eastAsia="Times New Roman" w:hAnsi="Times New Roman" w:cs="Times New Roman"/>
          <w:sz w:val="20"/>
          <w:szCs w:val="24"/>
          <w:lang w:val="ru-RU"/>
        </w:rPr>
        <w:t>Н</w:t>
      </w:r>
      <w:r w:rsidR="008F52D0" w:rsidRPr="00A053EB">
        <w:rPr>
          <w:rFonts w:ascii="Times New Roman" w:eastAsia="Times New Roman" w:hAnsi="Times New Roman" w:cs="Times New Roman"/>
          <w:sz w:val="20"/>
          <w:szCs w:val="24"/>
        </w:rPr>
        <w:t>ереализованная функциональность (missing feature).</w:t>
      </w:r>
    </w:p>
    <w:p w14:paraId="42BBFF5E" w14:textId="77777777" w:rsidR="00A053EB" w:rsidRPr="00A053EB" w:rsidRDefault="008F52D0" w:rsidP="00FE6139">
      <w:pPr>
        <w:pStyle w:val="af9"/>
        <w:numPr>
          <w:ilvl w:val="0"/>
          <w:numId w:val="73"/>
        </w:numPr>
        <w:tabs>
          <w:tab w:val="left" w:pos="709"/>
          <w:tab w:val="right" w:leader="dot" w:pos="11482"/>
        </w:tabs>
        <w:jc w:val="both"/>
        <w:rPr>
          <w:rFonts w:ascii="Times New Roman" w:eastAsia="Times New Roman" w:hAnsi="Times New Roman" w:cs="Times New Roman"/>
          <w:sz w:val="16"/>
          <w:szCs w:val="24"/>
        </w:rPr>
      </w:pPr>
      <w:r w:rsidRPr="00A053EB">
        <w:rPr>
          <w:rFonts w:ascii="Times New Roman" w:eastAsia="Times New Roman" w:hAnsi="Times New Roman" w:cs="Times New Roman"/>
          <w:b/>
          <w:sz w:val="24"/>
          <w:szCs w:val="24"/>
        </w:rPr>
        <w:t>Серьёзность</w:t>
      </w:r>
      <w:r w:rsidRPr="00A053EB">
        <w:rPr>
          <w:rFonts w:ascii="Times New Roman" w:eastAsia="Times New Roman" w:hAnsi="Times New Roman" w:cs="Times New Roman"/>
          <w:sz w:val="24"/>
          <w:szCs w:val="24"/>
        </w:rPr>
        <w:t xml:space="preserve"> (Severity) ошибки. </w:t>
      </w:r>
      <w:r w:rsidRPr="00A053EB">
        <w:rPr>
          <w:rFonts w:ascii="Times New Roman" w:eastAsia="Times New Roman" w:hAnsi="Times New Roman" w:cs="Times New Roman"/>
          <w:sz w:val="16"/>
          <w:szCs w:val="24"/>
        </w:rPr>
        <w:t>Это поле показывает, насколько серьёзна найденная ошиб</w:t>
      </w:r>
      <w:r w:rsidR="00A053EB" w:rsidRPr="00A053EB">
        <w:rPr>
          <w:rFonts w:ascii="Times New Roman" w:eastAsia="Times New Roman" w:hAnsi="Times New Roman" w:cs="Times New Roman"/>
          <w:sz w:val="16"/>
          <w:szCs w:val="24"/>
        </w:rPr>
        <w:t>ка.</w:t>
      </w:r>
    </w:p>
    <w:p w14:paraId="4E2CD5D9" w14:textId="07FAFCAC" w:rsidR="007851B7" w:rsidRPr="00A053EB" w:rsidRDefault="008F52D0" w:rsidP="00A053EB">
      <w:pPr>
        <w:pStyle w:val="af9"/>
        <w:tabs>
          <w:tab w:val="left" w:pos="709"/>
          <w:tab w:val="right" w:leader="dot" w:pos="11482"/>
        </w:tabs>
        <w:ind w:left="86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Обычно выделяют следующие уровни серьёзности:</w:t>
      </w:r>
    </w:p>
    <w:p w14:paraId="2914C1D8" w14:textId="1E3DD5AB"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 xml:space="preserve">- критическая (critical) ошибка. Это самые серьёзные ошибки, ведущие к краху приложения или операционной </w:t>
      </w:r>
      <w:r w:rsidR="00465915" w:rsidRPr="00A053EB">
        <w:rPr>
          <w:rFonts w:ascii="Times New Roman" w:eastAsia="Times New Roman" w:hAnsi="Times New Roman" w:cs="Times New Roman"/>
          <w:sz w:val="16"/>
          <w:szCs w:val="24"/>
        </w:rPr>
        <w:t>сист.</w:t>
      </w:r>
      <w:r w:rsidRPr="00A053EB">
        <w:rPr>
          <w:rFonts w:ascii="Times New Roman" w:eastAsia="Times New Roman" w:hAnsi="Times New Roman" w:cs="Times New Roman"/>
          <w:sz w:val="16"/>
          <w:szCs w:val="24"/>
        </w:rPr>
        <w:t>, серьёзному повреждению базы данных, падению веб-сервера или сервера приложений;</w:t>
      </w:r>
    </w:p>
    <w:p w14:paraId="1C5D5769" w14:textId="77777777"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 высокая (major) ошибка. Это также серьёзные ошибки, ведущие к потере/искажению данных, падению значительной части функциональности приложения, падению браузера и т.п.;</w:t>
      </w:r>
    </w:p>
    <w:p w14:paraId="43EF05C0" w14:textId="5FF925D3"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 xml:space="preserve">- средняя (medium) ошибка. Это ошибки, которые не приводят к краху </w:t>
      </w:r>
      <w:r w:rsidR="00465915" w:rsidRPr="00A053EB">
        <w:rPr>
          <w:rFonts w:ascii="Times New Roman" w:eastAsia="Times New Roman" w:hAnsi="Times New Roman" w:cs="Times New Roman"/>
          <w:sz w:val="16"/>
          <w:szCs w:val="24"/>
        </w:rPr>
        <w:t>сист</w:t>
      </w:r>
      <w:del w:id="139" w:author="Вадим Стубеда" w:date="2020-03-19T00:49:00Z">
        <w:r w:rsidR="00465915" w:rsidRPr="00A053EB" w:rsidDel="00D9375B">
          <w:rPr>
            <w:rFonts w:ascii="Times New Roman" w:eastAsia="Times New Roman" w:hAnsi="Times New Roman" w:cs="Times New Roman"/>
            <w:sz w:val="16"/>
            <w:szCs w:val="24"/>
          </w:rPr>
          <w:delText>.</w:delText>
        </w:r>
      </w:del>
      <w:ins w:id="140" w:author="Вадим Стубеда" w:date="2020-03-19T00:49:00Z">
        <w:r w:rsidR="00D9375B" w:rsidRPr="00A053EB">
          <w:rPr>
            <w:rFonts w:ascii="Times New Roman" w:eastAsia="Times New Roman" w:hAnsi="Times New Roman" w:cs="Times New Roman"/>
            <w:sz w:val="16"/>
            <w:szCs w:val="24"/>
          </w:rPr>
          <w:t>,</w:t>
        </w:r>
      </w:ins>
      <w:r w:rsidRPr="00A053EB">
        <w:rPr>
          <w:rFonts w:ascii="Times New Roman" w:eastAsia="Times New Roman" w:hAnsi="Times New Roman" w:cs="Times New Roman"/>
          <w:sz w:val="16"/>
          <w:szCs w:val="24"/>
        </w:rPr>
        <w:t xml:space="preserve"> или потере данных. Они обычно затрагивают небольшой набор функциональности, чаще всего это некорректная обработка вводимых значений. Как правило, такие ошибки можно «обойти», т.е. выполнить требуемое действие иным способом, не приводящим к возникновению ошибки;</w:t>
      </w:r>
    </w:p>
    <w:p w14:paraId="43BC6FD7" w14:textId="3A2D9B2B"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-низкая (minor) ошибка. Как правило, это ошибки «косметического» плана. Они непосредственно не мешают работе с приложением.</w:t>
      </w:r>
    </w:p>
    <w:p w14:paraId="5807F78F" w14:textId="77777777" w:rsidR="00A053EB" w:rsidRPr="00A053EB" w:rsidRDefault="008F52D0" w:rsidP="00FE6139">
      <w:pPr>
        <w:pStyle w:val="af9"/>
        <w:numPr>
          <w:ilvl w:val="0"/>
          <w:numId w:val="73"/>
        </w:numPr>
        <w:tabs>
          <w:tab w:val="left" w:pos="709"/>
          <w:tab w:val="right" w:leader="dot" w:pos="11482"/>
        </w:tabs>
        <w:jc w:val="both"/>
        <w:rPr>
          <w:rFonts w:ascii="Times New Roman" w:eastAsia="Times New Roman" w:hAnsi="Times New Roman" w:cs="Times New Roman"/>
          <w:sz w:val="16"/>
          <w:szCs w:val="24"/>
        </w:rPr>
      </w:pPr>
      <w:r w:rsidRPr="00A053EB">
        <w:rPr>
          <w:rFonts w:ascii="Times New Roman" w:eastAsia="Times New Roman" w:hAnsi="Times New Roman" w:cs="Times New Roman"/>
          <w:b/>
          <w:sz w:val="24"/>
          <w:szCs w:val="24"/>
        </w:rPr>
        <w:t>Приоритет</w:t>
      </w:r>
      <w:r w:rsidRPr="00A053EB">
        <w:rPr>
          <w:rFonts w:ascii="Times New Roman" w:eastAsia="Times New Roman" w:hAnsi="Times New Roman" w:cs="Times New Roman"/>
          <w:sz w:val="24"/>
          <w:szCs w:val="24"/>
        </w:rPr>
        <w:t xml:space="preserve"> (Priority) ошибки. </w:t>
      </w:r>
      <w:r w:rsidRPr="00A053EB">
        <w:rPr>
          <w:rFonts w:ascii="Times New Roman" w:eastAsia="Times New Roman" w:hAnsi="Times New Roman" w:cs="Times New Roman"/>
          <w:sz w:val="16"/>
          <w:szCs w:val="24"/>
        </w:rPr>
        <w:t>Это поле показывает, как быстро необходимо исправить ошибку.</w:t>
      </w:r>
    </w:p>
    <w:p w14:paraId="2F1B63D2" w14:textId="643172A4" w:rsidR="007851B7" w:rsidRPr="00A053EB" w:rsidRDefault="008F52D0" w:rsidP="00A053EB">
      <w:pPr>
        <w:pStyle w:val="af9"/>
        <w:tabs>
          <w:tab w:val="left" w:pos="709"/>
          <w:tab w:val="right" w:leader="dot" w:pos="11482"/>
        </w:tabs>
        <w:ind w:left="86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Обычно выделяют следующие уровни приоритета:</w:t>
      </w:r>
    </w:p>
    <w:p w14:paraId="48D14B87" w14:textId="77777777"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 наивысший (ASAP, as soon as possible). При этом ошибка должна быть исправлена немедленно, так как её наличие делает невозможным дальнейшую работу над проектом;</w:t>
      </w:r>
    </w:p>
    <w:p w14:paraId="204B4486" w14:textId="77777777"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 высокий (high). Обычно присваивается ошибкам, которые нужно исправить как можно быстрее;</w:t>
      </w:r>
    </w:p>
    <w:p w14:paraId="0290914A" w14:textId="77777777"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 обычный (normal). Ошибка должна быть исправлена в ближайшем будущем после исправления всех ошибок с более высоким приоритетом;</w:t>
      </w:r>
    </w:p>
    <w:p w14:paraId="7F2277BB" w14:textId="77777777"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 низкий (low). Это самые низкоприоритетные ошибки, которые исправляются в последнюю очередь.</w:t>
      </w:r>
    </w:p>
    <w:p w14:paraId="68583573" w14:textId="77777777"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Если серьёзность ошибки выставляет тестировщик, то приоритет ошибки выставляет менеджер проекта после просмотра отчёт об ошибке.</w:t>
      </w:r>
    </w:p>
    <w:p w14:paraId="1B075891" w14:textId="4F908F47" w:rsidR="007851B7" w:rsidRPr="00A053EB" w:rsidRDefault="008F52D0" w:rsidP="00FE6139">
      <w:pPr>
        <w:pStyle w:val="af9"/>
        <w:numPr>
          <w:ilvl w:val="0"/>
          <w:numId w:val="73"/>
        </w:numPr>
        <w:tabs>
          <w:tab w:val="left" w:pos="709"/>
          <w:tab w:val="right" w:leader="dot" w:pos="11482"/>
        </w:tabs>
        <w:jc w:val="both"/>
        <w:rPr>
          <w:rFonts w:ascii="Times New Roman" w:eastAsia="Times New Roman" w:hAnsi="Times New Roman" w:cs="Times New Roman"/>
          <w:sz w:val="16"/>
          <w:szCs w:val="24"/>
        </w:rPr>
      </w:pPr>
      <w:r w:rsidRPr="00A053EB">
        <w:rPr>
          <w:rFonts w:ascii="Times New Roman" w:eastAsia="Times New Roman" w:hAnsi="Times New Roman" w:cs="Times New Roman"/>
          <w:b/>
          <w:sz w:val="24"/>
          <w:szCs w:val="24"/>
        </w:rPr>
        <w:t>Воспроизводимость</w:t>
      </w:r>
      <w:r w:rsidRPr="00A053EB">
        <w:rPr>
          <w:rFonts w:ascii="Times New Roman" w:eastAsia="Times New Roman" w:hAnsi="Times New Roman" w:cs="Times New Roman"/>
          <w:sz w:val="24"/>
          <w:szCs w:val="24"/>
        </w:rPr>
        <w:t xml:space="preserve"> (Reprodusible) ошибки. </w:t>
      </w:r>
      <w:r w:rsidRPr="00A053EB">
        <w:rPr>
          <w:rFonts w:ascii="Times New Roman" w:eastAsia="Times New Roman" w:hAnsi="Times New Roman" w:cs="Times New Roman"/>
          <w:sz w:val="16"/>
          <w:szCs w:val="24"/>
        </w:rPr>
        <w:t>Это поле показывает, как воспроизводится ошибка. Возможны два уровня воспроизводимости ошибки:</w:t>
      </w:r>
    </w:p>
    <w:p w14:paraId="03DD79B6" w14:textId="77777777"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-всегда (always), когда ошибка воспроизводится постоянно;</w:t>
      </w:r>
    </w:p>
    <w:p w14:paraId="6292F615" w14:textId="77777777" w:rsidR="007851B7" w:rsidRPr="00A053EB" w:rsidRDefault="008F52D0" w:rsidP="00A053EB">
      <w:pPr>
        <w:tabs>
          <w:tab w:val="left" w:pos="709"/>
          <w:tab w:val="right" w:leader="dot" w:pos="11482"/>
        </w:tabs>
        <w:ind w:left="502"/>
        <w:jc w:val="both"/>
        <w:rPr>
          <w:rFonts w:ascii="Times New Roman" w:eastAsia="Times New Roman" w:hAnsi="Times New Roman" w:cs="Times New Roman"/>
          <w:sz w:val="16"/>
          <w:szCs w:val="24"/>
        </w:rPr>
      </w:pPr>
      <w:r w:rsidRPr="00A053EB">
        <w:rPr>
          <w:rFonts w:ascii="Times New Roman" w:eastAsia="Times New Roman" w:hAnsi="Times New Roman" w:cs="Times New Roman"/>
          <w:sz w:val="16"/>
          <w:szCs w:val="24"/>
        </w:rPr>
        <w:t>-иногда (sometimes), когда ошибка воспроизводится при определённых условиях.</w:t>
      </w:r>
    </w:p>
    <w:p w14:paraId="3AF781F5" w14:textId="77D56F48" w:rsidR="007851B7" w:rsidRPr="00A053EB" w:rsidRDefault="008F52D0" w:rsidP="00FE6139">
      <w:pPr>
        <w:pStyle w:val="af9"/>
        <w:numPr>
          <w:ilvl w:val="0"/>
          <w:numId w:val="73"/>
        </w:numPr>
        <w:tabs>
          <w:tab w:val="left" w:pos="709"/>
          <w:tab w:val="right" w:leader="dot" w:pos="11482"/>
        </w:tabs>
        <w:jc w:val="both"/>
        <w:rPr>
          <w:rFonts w:ascii="Times New Roman" w:eastAsia="Times New Roman" w:hAnsi="Times New Roman" w:cs="Times New Roman"/>
          <w:sz w:val="24"/>
          <w:szCs w:val="24"/>
        </w:rPr>
      </w:pPr>
      <w:r w:rsidRPr="00A053EB">
        <w:rPr>
          <w:rFonts w:ascii="Times New Roman" w:eastAsia="Times New Roman" w:hAnsi="Times New Roman" w:cs="Times New Roman"/>
          <w:b/>
          <w:sz w:val="24"/>
          <w:szCs w:val="24"/>
        </w:rPr>
        <w:t>Шаги</w:t>
      </w:r>
      <w:r w:rsidRPr="00A053EB">
        <w:rPr>
          <w:rFonts w:ascii="Times New Roman" w:eastAsia="Times New Roman" w:hAnsi="Times New Roman" w:cs="Times New Roman"/>
          <w:sz w:val="24"/>
          <w:szCs w:val="24"/>
        </w:rPr>
        <w:t xml:space="preserve"> для воспроизведения ошибки (Steps to reproduce). </w:t>
      </w:r>
      <w:r w:rsidRPr="00A053EB">
        <w:rPr>
          <w:rFonts w:ascii="Times New Roman" w:eastAsia="Times New Roman" w:hAnsi="Times New Roman" w:cs="Times New Roman"/>
          <w:sz w:val="18"/>
          <w:szCs w:val="24"/>
        </w:rPr>
        <w:t>Данное поле приводится для того, чтобы воспроизвести ошибку в кратчайшие сроки. Это поле следует заполнять максимально подробно.</w:t>
      </w:r>
    </w:p>
    <w:p w14:paraId="44417749" w14:textId="259D3E69" w:rsidR="007851B7" w:rsidRPr="00A053EB" w:rsidRDefault="008F52D0" w:rsidP="00FE6139">
      <w:pPr>
        <w:pStyle w:val="af9"/>
        <w:numPr>
          <w:ilvl w:val="0"/>
          <w:numId w:val="73"/>
        </w:numPr>
        <w:tabs>
          <w:tab w:val="left" w:pos="709"/>
          <w:tab w:val="right" w:leader="dot" w:pos="11482"/>
        </w:tabs>
        <w:jc w:val="both"/>
        <w:rPr>
          <w:rFonts w:ascii="Times New Roman" w:eastAsia="Times New Roman" w:hAnsi="Times New Roman" w:cs="Times New Roman"/>
          <w:sz w:val="18"/>
          <w:szCs w:val="24"/>
        </w:rPr>
      </w:pPr>
      <w:r w:rsidRPr="00A053EB">
        <w:rPr>
          <w:rFonts w:ascii="Times New Roman" w:eastAsia="Times New Roman" w:hAnsi="Times New Roman" w:cs="Times New Roman"/>
          <w:b/>
          <w:sz w:val="24"/>
          <w:szCs w:val="24"/>
        </w:rPr>
        <w:t>Подробное описание ошибки</w:t>
      </w:r>
      <w:r w:rsidRPr="00A053EB">
        <w:rPr>
          <w:rFonts w:ascii="Times New Roman" w:eastAsia="Times New Roman" w:hAnsi="Times New Roman" w:cs="Times New Roman"/>
          <w:sz w:val="24"/>
          <w:szCs w:val="24"/>
        </w:rPr>
        <w:t xml:space="preserve"> (Description). </w:t>
      </w:r>
      <w:r w:rsidRPr="00A053EB">
        <w:rPr>
          <w:rFonts w:ascii="Times New Roman" w:eastAsia="Times New Roman" w:hAnsi="Times New Roman" w:cs="Times New Roman"/>
          <w:sz w:val="18"/>
          <w:szCs w:val="24"/>
        </w:rPr>
        <w:t>Приводится для того, чтобы программист чётко понял суть проблемы. Чем подробнее описание, тем быстрее причина ошибки будет обнаружена и тем быстрее ошибка будет исправлена.</w:t>
      </w:r>
    </w:p>
    <w:p w14:paraId="6CD0235A" w14:textId="77777777" w:rsidR="00A053EB" w:rsidRPr="00A053EB" w:rsidRDefault="008F52D0" w:rsidP="00DC0BEB">
      <w:pPr>
        <w:tabs>
          <w:tab w:val="left" w:pos="709"/>
          <w:tab w:val="right" w:leader="dot" w:pos="11482"/>
        </w:tabs>
        <w:ind w:left="142"/>
        <w:jc w:val="both"/>
        <w:rPr>
          <w:rFonts w:ascii="Times New Roman" w:eastAsia="Times New Roman" w:hAnsi="Times New Roman" w:cs="Times New Roman"/>
          <w:sz w:val="20"/>
          <w:szCs w:val="24"/>
        </w:rPr>
      </w:pPr>
      <w:r w:rsidRPr="00A053EB">
        <w:rPr>
          <w:rFonts w:ascii="Times New Roman" w:eastAsia="Times New Roman" w:hAnsi="Times New Roman" w:cs="Times New Roman"/>
          <w:sz w:val="20"/>
          <w:szCs w:val="24"/>
        </w:rPr>
        <w:t xml:space="preserve">Кроме словесного описания в поле Discription тестировщик может «прикрепить» Screen Shot, </w:t>
      </w:r>
      <w:r w:rsidR="00A053EB" w:rsidRPr="00A053EB">
        <w:rPr>
          <w:rFonts w:ascii="Times New Roman" w:eastAsia="Times New Roman" w:hAnsi="Times New Roman" w:cs="Times New Roman"/>
          <w:sz w:val="20"/>
          <w:szCs w:val="24"/>
        </w:rPr>
        <w:t>изображающий полученную ошибку.</w:t>
      </w:r>
    </w:p>
    <w:p w14:paraId="2E1C61B1" w14:textId="13FB0409" w:rsidR="007851B7" w:rsidRPr="00A053EB" w:rsidRDefault="008F52D0" w:rsidP="00A053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Хорошее описание содержит необходимую информацию об ошибке, описание ожидаемого результата, описание полученного результата и ссылку на требование.</w:t>
      </w:r>
    </w:p>
    <w:p w14:paraId="11DC9A5F" w14:textId="2C498224"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41" w:name="_Toc35467833"/>
      <w:r w:rsidRPr="00DC0BEB">
        <w:rPr>
          <w:rFonts w:ascii="Times New Roman" w:hAnsi="Times New Roman" w:cs="Times New Roman"/>
          <w:b/>
          <w:color w:val="000000"/>
          <w:sz w:val="24"/>
          <w:szCs w:val="24"/>
        </w:rPr>
        <w:t>Жизненный цикл дефекта.</w:t>
      </w:r>
      <w:bookmarkEnd w:id="141"/>
    </w:p>
    <w:p w14:paraId="3DBE342F"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Баг может находится в одном из представленных на рисунке состояний.</w:t>
      </w:r>
    </w:p>
    <w:p w14:paraId="44E4D5CD"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74CBD8BE" wp14:editId="705E4346">
            <wp:extent cx="3483227" cy="2024241"/>
            <wp:effectExtent l="0" t="0" r="3175"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3604923" cy="2094963"/>
                    </a:xfrm>
                    <a:prstGeom prst="rect">
                      <a:avLst/>
                    </a:prstGeom>
                    <a:ln/>
                  </pic:spPr>
                </pic:pic>
              </a:graphicData>
            </a:graphic>
          </wp:inline>
        </w:drawing>
      </w:r>
    </w:p>
    <w:p w14:paraId="19EAF470"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8.19. Жизненный цикл ошибки</w:t>
      </w:r>
    </w:p>
    <w:p w14:paraId="65B033CB"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w:t>
      </w:r>
    </w:p>
    <w:p w14:paraId="33BFDB0C"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После обнаружения тестировщиком дефекта он вносится в баг-трэкинговую систему и ему присваивается статус </w:t>
      </w:r>
      <w:r w:rsidRPr="00DC0BEB">
        <w:rPr>
          <w:rFonts w:ascii="Times New Roman" w:eastAsia="Times New Roman" w:hAnsi="Times New Roman" w:cs="Times New Roman"/>
          <w:b/>
          <w:sz w:val="24"/>
          <w:szCs w:val="24"/>
        </w:rPr>
        <w:t>Обнаружен (submitted)</w:t>
      </w:r>
      <w:r w:rsidRPr="00DC0BEB">
        <w:rPr>
          <w:rFonts w:ascii="Times New Roman" w:eastAsia="Times New Roman" w:hAnsi="Times New Roman" w:cs="Times New Roman"/>
          <w:sz w:val="24"/>
          <w:szCs w:val="24"/>
        </w:rPr>
        <w:t>.</w:t>
      </w:r>
    </w:p>
    <w:p w14:paraId="4676C18C"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DC0BEB">
        <w:rPr>
          <w:rFonts w:ascii="Times New Roman" w:eastAsia="Times New Roman" w:hAnsi="Times New Roman" w:cs="Times New Roman"/>
          <w:sz w:val="24"/>
          <w:szCs w:val="24"/>
        </w:rPr>
        <w:t xml:space="preserve">Далее ведущий разработчик, например, менеджер, рассматривает дефект, присваивает ему приоритет и назначает его исправление кому-то из команды разработчиков (программистов) – дефекту присваивается статус </w:t>
      </w:r>
      <w:r w:rsidRPr="00DC0BEB">
        <w:rPr>
          <w:rFonts w:ascii="Times New Roman" w:eastAsia="Times New Roman" w:hAnsi="Times New Roman" w:cs="Times New Roman"/>
          <w:b/>
          <w:sz w:val="24"/>
          <w:szCs w:val="24"/>
        </w:rPr>
        <w:t>Назначен (assigned).</w:t>
      </w:r>
    </w:p>
    <w:p w14:paraId="54EBE1AA"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DC0BEB">
        <w:rPr>
          <w:rFonts w:ascii="Times New Roman" w:eastAsia="Times New Roman" w:hAnsi="Times New Roman" w:cs="Times New Roman"/>
          <w:sz w:val="24"/>
          <w:szCs w:val="24"/>
        </w:rPr>
        <w:t xml:space="preserve">Разработчик, которому было назначено исправление дефекта, исправляет его и сообщает о том, что задание выполнено. Дефекту присваивается статус </w:t>
      </w:r>
      <w:r w:rsidRPr="00DC0BEB">
        <w:rPr>
          <w:rFonts w:ascii="Times New Roman" w:eastAsia="Times New Roman" w:hAnsi="Times New Roman" w:cs="Times New Roman"/>
          <w:b/>
          <w:sz w:val="24"/>
          <w:szCs w:val="24"/>
        </w:rPr>
        <w:t>Исправлен (fixed).</w:t>
      </w:r>
    </w:p>
    <w:p w14:paraId="783D0D5F"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Тестировщик, который обнаружил ошибку, проверяет на новой версии продукта (в которой исправление данной ошибки заявлено), исправлен ли дефект на самом деле. И только в том случае, если ошибка не проявится в новой версии, тестировщик меняет статус бага на </w:t>
      </w:r>
      <w:r w:rsidRPr="00DC0BEB">
        <w:rPr>
          <w:rFonts w:ascii="Times New Roman" w:eastAsia="Times New Roman" w:hAnsi="Times New Roman" w:cs="Times New Roman"/>
          <w:b/>
          <w:sz w:val="24"/>
          <w:szCs w:val="24"/>
        </w:rPr>
        <w:t xml:space="preserve">Проверен (verified) </w:t>
      </w:r>
      <w:r w:rsidRPr="00DC0BEB">
        <w:rPr>
          <w:rFonts w:ascii="Times New Roman" w:eastAsia="Times New Roman" w:hAnsi="Times New Roman" w:cs="Times New Roman"/>
          <w:sz w:val="24"/>
          <w:szCs w:val="24"/>
        </w:rPr>
        <w:t>и закрывает дефект.</w:t>
      </w:r>
    </w:p>
    <w:p w14:paraId="5936F4D0"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DC0BEB">
        <w:rPr>
          <w:rFonts w:ascii="Times New Roman" w:eastAsia="Times New Roman" w:hAnsi="Times New Roman" w:cs="Times New Roman"/>
          <w:sz w:val="24"/>
          <w:szCs w:val="24"/>
        </w:rPr>
        <w:t xml:space="preserve">Если баг проявляется в новой версии, тестировщик снова открывает этот дефект. Баг приобретает статус </w:t>
      </w:r>
      <w:r w:rsidRPr="00DC0BEB">
        <w:rPr>
          <w:rFonts w:ascii="Times New Roman" w:eastAsia="Times New Roman" w:hAnsi="Times New Roman" w:cs="Times New Roman"/>
          <w:b/>
          <w:sz w:val="24"/>
          <w:szCs w:val="24"/>
        </w:rPr>
        <w:t>Открыт заново (reopened).</w:t>
      </w:r>
    </w:p>
    <w:p w14:paraId="2C5AC0C8"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DC0BEB">
        <w:rPr>
          <w:rFonts w:ascii="Times New Roman" w:eastAsia="Times New Roman" w:hAnsi="Times New Roman" w:cs="Times New Roman"/>
          <w:sz w:val="24"/>
          <w:szCs w:val="24"/>
        </w:rPr>
        <w:t xml:space="preserve">Баг может быть отклонён. Во-первых, потому, что для заказчиков какие-то ошибки перестают быть актуальными. Во-вторых, это может случиться по вине тестировщика из-за плохого знания продукта, требований (дефекта на самом деле нет). Дефекту присваивается статус </w:t>
      </w:r>
      <w:r w:rsidRPr="00DC0BEB">
        <w:rPr>
          <w:rFonts w:ascii="Times New Roman" w:eastAsia="Times New Roman" w:hAnsi="Times New Roman" w:cs="Times New Roman"/>
          <w:b/>
          <w:sz w:val="24"/>
          <w:szCs w:val="24"/>
        </w:rPr>
        <w:t>Отклонён (declined).</w:t>
      </w:r>
    </w:p>
    <w:p w14:paraId="30A27DBE"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b/>
          <w:sz w:val="24"/>
          <w:szCs w:val="24"/>
        </w:rPr>
      </w:pPr>
      <w:r w:rsidRPr="00DC0BEB">
        <w:rPr>
          <w:rFonts w:ascii="Times New Roman" w:eastAsia="Times New Roman" w:hAnsi="Times New Roman" w:cs="Times New Roman"/>
          <w:sz w:val="24"/>
          <w:szCs w:val="24"/>
        </w:rPr>
        <w:t xml:space="preserve">Если исправление конкретного бага сейчас не очень важно или заказчик пока думает, или мы ждём какую-то информацию, от которой зависит исправление бага, тогда баг приобретает статус </w:t>
      </w:r>
      <w:r w:rsidRPr="00DC0BEB">
        <w:rPr>
          <w:rFonts w:ascii="Times New Roman" w:eastAsia="Times New Roman" w:hAnsi="Times New Roman" w:cs="Times New Roman"/>
          <w:b/>
          <w:sz w:val="24"/>
          <w:szCs w:val="24"/>
        </w:rPr>
        <w:t>Отложен (deferred).</w:t>
      </w:r>
    </w:p>
    <w:p w14:paraId="64BEA7A1"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Закрытым</w:t>
      </w:r>
      <w:r w:rsidRPr="00DC0BEB">
        <w:rPr>
          <w:rFonts w:ascii="Times New Roman" w:eastAsia="Times New Roman" w:hAnsi="Times New Roman" w:cs="Times New Roman"/>
          <w:sz w:val="24"/>
          <w:szCs w:val="24"/>
        </w:rPr>
        <w:t xml:space="preserve"> считается баг в состоянии </w:t>
      </w:r>
      <w:r w:rsidRPr="00DC0BEB">
        <w:rPr>
          <w:rFonts w:ascii="Times New Roman" w:eastAsia="Times New Roman" w:hAnsi="Times New Roman" w:cs="Times New Roman"/>
          <w:b/>
          <w:sz w:val="24"/>
          <w:szCs w:val="24"/>
        </w:rPr>
        <w:t>Проверен (verified)</w:t>
      </w:r>
      <w:r w:rsidRPr="00DC0BEB">
        <w:rPr>
          <w:rFonts w:ascii="Times New Roman" w:eastAsia="Times New Roman" w:hAnsi="Times New Roman" w:cs="Times New Roman"/>
          <w:sz w:val="24"/>
          <w:szCs w:val="24"/>
        </w:rPr>
        <w:t xml:space="preserve"> и </w:t>
      </w:r>
      <w:r w:rsidRPr="00DC0BEB">
        <w:rPr>
          <w:rFonts w:ascii="Times New Roman" w:eastAsia="Times New Roman" w:hAnsi="Times New Roman" w:cs="Times New Roman"/>
          <w:b/>
          <w:sz w:val="24"/>
          <w:szCs w:val="24"/>
        </w:rPr>
        <w:t>Отклонён (declined)</w:t>
      </w:r>
      <w:r w:rsidRPr="00DC0BEB">
        <w:rPr>
          <w:rFonts w:ascii="Times New Roman" w:eastAsia="Times New Roman" w:hAnsi="Times New Roman" w:cs="Times New Roman"/>
          <w:sz w:val="24"/>
          <w:szCs w:val="24"/>
        </w:rPr>
        <w:t>.</w:t>
      </w:r>
    </w:p>
    <w:p w14:paraId="6CE787E9" w14:textId="66B2FB89" w:rsidR="007851B7" w:rsidRPr="00811047" w:rsidRDefault="008F52D0" w:rsidP="00811047">
      <w:pPr>
        <w:tabs>
          <w:tab w:val="left" w:pos="709"/>
          <w:tab w:val="right" w:leader="dot" w:pos="11482"/>
        </w:tabs>
        <w:ind w:left="142"/>
        <w:jc w:val="both"/>
        <w:rPr>
          <w:rFonts w:ascii="Times New Roman" w:eastAsia="Times New Roman" w:hAnsi="Times New Roman" w:cs="Times New Roman"/>
          <w:b/>
          <w:sz w:val="24"/>
          <w:szCs w:val="24"/>
        </w:rPr>
      </w:pPr>
      <w:r w:rsidRPr="00DC0BEB">
        <w:rPr>
          <w:rFonts w:ascii="Times New Roman" w:eastAsia="Times New Roman" w:hAnsi="Times New Roman" w:cs="Times New Roman"/>
          <w:b/>
          <w:sz w:val="24"/>
          <w:szCs w:val="24"/>
        </w:rPr>
        <w:t>Открытыми</w:t>
      </w:r>
      <w:r w:rsidRPr="00DC0BEB">
        <w:rPr>
          <w:rFonts w:ascii="Times New Roman" w:eastAsia="Times New Roman" w:hAnsi="Times New Roman" w:cs="Times New Roman"/>
          <w:sz w:val="24"/>
          <w:szCs w:val="24"/>
        </w:rPr>
        <w:t xml:space="preserve"> являются баги в состоянии </w:t>
      </w:r>
      <w:r w:rsidRPr="00DC0BEB">
        <w:rPr>
          <w:rFonts w:ascii="Times New Roman" w:eastAsia="Times New Roman" w:hAnsi="Times New Roman" w:cs="Times New Roman"/>
          <w:b/>
          <w:sz w:val="24"/>
          <w:szCs w:val="24"/>
        </w:rPr>
        <w:t>Обнаружен (submitted), Назначен (assigned), Открыт заново (reopened)</w:t>
      </w:r>
      <w:r w:rsidRPr="00DC0BEB">
        <w:rPr>
          <w:rFonts w:ascii="Times New Roman" w:eastAsia="Times New Roman" w:hAnsi="Times New Roman" w:cs="Times New Roman"/>
          <w:sz w:val="24"/>
          <w:szCs w:val="24"/>
        </w:rPr>
        <w:t xml:space="preserve">. Иногда к открытым относят и баги в состояниях </w:t>
      </w:r>
      <w:r w:rsidRPr="00DC0BEB">
        <w:rPr>
          <w:rFonts w:ascii="Times New Roman" w:eastAsia="Times New Roman" w:hAnsi="Times New Roman" w:cs="Times New Roman"/>
          <w:b/>
          <w:sz w:val="24"/>
          <w:szCs w:val="24"/>
        </w:rPr>
        <w:t xml:space="preserve">Исправлен (fixed) </w:t>
      </w:r>
      <w:r w:rsidRPr="00DC0BEB">
        <w:rPr>
          <w:rFonts w:ascii="Times New Roman" w:eastAsia="Times New Roman" w:hAnsi="Times New Roman" w:cs="Times New Roman"/>
          <w:sz w:val="24"/>
          <w:szCs w:val="24"/>
        </w:rPr>
        <w:t xml:space="preserve">и </w:t>
      </w:r>
      <w:r w:rsidRPr="00DC0BEB">
        <w:rPr>
          <w:rFonts w:ascii="Times New Roman" w:eastAsia="Times New Roman" w:hAnsi="Times New Roman" w:cs="Times New Roman"/>
          <w:b/>
          <w:sz w:val="24"/>
          <w:szCs w:val="24"/>
        </w:rPr>
        <w:t>Отложен (deferred).</w:t>
      </w:r>
    </w:p>
    <w:p w14:paraId="0955F82D" w14:textId="679497C9"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42" w:name="_Toc35467834"/>
      <w:r w:rsidRPr="00DC0BEB">
        <w:rPr>
          <w:rFonts w:ascii="Times New Roman" w:hAnsi="Times New Roman" w:cs="Times New Roman"/>
          <w:b/>
          <w:color w:val="000000"/>
          <w:sz w:val="24"/>
          <w:szCs w:val="24"/>
        </w:rPr>
        <w:t>Проектирование тестов, основанных на случайных наборах исходных данных. Получение закона распределения по заданным моментам исходного распределения.</w:t>
      </w:r>
      <w:bookmarkEnd w:id="142"/>
    </w:p>
    <w:p w14:paraId="421E7F09" w14:textId="77777777" w:rsidR="007851B7" w:rsidRPr="00A33939" w:rsidRDefault="008F52D0" w:rsidP="00DC0BEB">
      <w:pPr>
        <w:tabs>
          <w:tab w:val="left" w:pos="709"/>
          <w:tab w:val="right" w:leader="dot" w:pos="11482"/>
        </w:tabs>
        <w:ind w:left="142"/>
        <w:jc w:val="both"/>
        <w:rPr>
          <w:rFonts w:ascii="Times New Roman" w:eastAsia="Times New Roman" w:hAnsi="Times New Roman" w:cs="Times New Roman"/>
          <w:sz w:val="16"/>
          <w:szCs w:val="16"/>
        </w:rPr>
      </w:pPr>
      <w:r w:rsidRPr="00A33939">
        <w:rPr>
          <w:rFonts w:ascii="Times New Roman" w:eastAsia="Times New Roman" w:hAnsi="Times New Roman" w:cs="Times New Roman"/>
          <w:sz w:val="16"/>
          <w:szCs w:val="16"/>
        </w:rPr>
        <w:t>В процессе разработки интерес представляет оценка надежности промежуточного продукта. На ранних этапах разработки это может быть спецификация требований, архитектура или технический проект программного продукта, исходные коды модулей. Для них выполняется оценка надежности по внутренней модели надежности с целью прогноза внешнего уровня надежности.</w:t>
      </w:r>
    </w:p>
    <w:p w14:paraId="26FC47F3" w14:textId="77777777" w:rsidR="007851B7" w:rsidRPr="00A33939" w:rsidRDefault="008F52D0" w:rsidP="00DC0BEB">
      <w:pPr>
        <w:tabs>
          <w:tab w:val="left" w:pos="709"/>
          <w:tab w:val="right" w:leader="dot" w:pos="11482"/>
        </w:tabs>
        <w:ind w:left="142"/>
        <w:jc w:val="both"/>
        <w:rPr>
          <w:rFonts w:ascii="Times New Roman" w:eastAsia="Times New Roman" w:hAnsi="Times New Roman" w:cs="Times New Roman"/>
          <w:sz w:val="16"/>
          <w:szCs w:val="16"/>
        </w:rPr>
      </w:pPr>
      <w:r w:rsidRPr="00A33939">
        <w:rPr>
          <w:rFonts w:ascii="Times New Roman" w:eastAsia="Times New Roman" w:hAnsi="Times New Roman" w:cs="Times New Roman"/>
          <w:sz w:val="16"/>
          <w:szCs w:val="16"/>
        </w:rPr>
        <w:t>На последующих этапах процесса разработки промежуточными продуктами являются исполнимые коды модулей и промежуточных продуктов сборки, а также конечный программный продукт. Для них выполняется оценка надежности по внешней модели в моделируемой среде с моделируемыми исходными данными с целью прогноза уровня надежности программного продукта в среде эксплуатации. При этом моделируемые данные должны быть адекватными реальным данным в заданных условиях эксплуатации.</w:t>
      </w:r>
    </w:p>
    <w:p w14:paraId="3760FA4A" w14:textId="77777777" w:rsidR="007851B7" w:rsidRPr="00A33939" w:rsidRDefault="008F52D0" w:rsidP="00DC0BEB">
      <w:pPr>
        <w:tabs>
          <w:tab w:val="left" w:pos="709"/>
          <w:tab w:val="right" w:leader="dot" w:pos="11482"/>
        </w:tabs>
        <w:ind w:left="142"/>
        <w:jc w:val="both"/>
        <w:rPr>
          <w:rFonts w:ascii="Times New Roman" w:eastAsia="Times New Roman" w:hAnsi="Times New Roman" w:cs="Times New Roman"/>
          <w:i/>
          <w:sz w:val="24"/>
          <w:szCs w:val="24"/>
        </w:rPr>
      </w:pPr>
      <w:r w:rsidRPr="00A33939">
        <w:rPr>
          <w:rFonts w:ascii="Times New Roman" w:eastAsia="Times New Roman" w:hAnsi="Times New Roman" w:cs="Times New Roman"/>
          <w:i/>
          <w:sz w:val="24"/>
          <w:szCs w:val="24"/>
        </w:rPr>
        <w:t>Метод моделирования случайных наборов данных основан на получении закона распределения в виде функции плотности.</w:t>
      </w:r>
    </w:p>
    <w:p w14:paraId="1E6EA786" w14:textId="3D0F0C57" w:rsidR="007851B7" w:rsidRPr="00A33939" w:rsidRDefault="008F52D0" w:rsidP="00DC0BEB">
      <w:pPr>
        <w:tabs>
          <w:tab w:val="left" w:pos="709"/>
          <w:tab w:val="right" w:leader="dot" w:pos="11482"/>
        </w:tabs>
        <w:ind w:left="142"/>
        <w:rPr>
          <w:rFonts w:ascii="Times New Roman" w:hAnsi="Times New Roman" w:cs="Times New Roman"/>
          <w:b/>
          <w:sz w:val="24"/>
          <w:szCs w:val="24"/>
        </w:rPr>
      </w:pPr>
      <w:bookmarkStart w:id="143" w:name="_bkbo2ll6j51p" w:colFirst="0" w:colLast="0"/>
      <w:bookmarkEnd w:id="143"/>
      <w:r w:rsidRPr="00A33939">
        <w:rPr>
          <w:rFonts w:ascii="Times New Roman" w:hAnsi="Times New Roman" w:cs="Times New Roman"/>
          <w:b/>
          <w:sz w:val="24"/>
          <w:szCs w:val="24"/>
        </w:rPr>
        <w:t>Получение закона распределения по заданным моментам исходного распределения</w:t>
      </w:r>
    </w:p>
    <w:p w14:paraId="161D93D4"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Методы генерации значений случайных величин используют заданный закон распределения в виде известной функции распределения или функции плотности. Но часто аналитический вид функции распределения или функции плотности неизвестен, а известен ряд моментов исходного распределения (или некоторая ограниченная </w:t>
      </w:r>
      <w:r w:rsidRPr="00DC0BEB">
        <w:rPr>
          <w:rFonts w:ascii="Times New Roman" w:eastAsia="Times New Roman" w:hAnsi="Times New Roman" w:cs="Times New Roman"/>
          <w:i/>
          <w:sz w:val="24"/>
          <w:szCs w:val="24"/>
        </w:rPr>
        <w:t>выборка</w:t>
      </w:r>
      <w:r w:rsidRPr="00DC0BEB">
        <w:rPr>
          <w:rFonts w:ascii="Times New Roman" w:eastAsia="Times New Roman" w:hAnsi="Times New Roman" w:cs="Times New Roman"/>
          <w:sz w:val="24"/>
          <w:szCs w:val="24"/>
        </w:rPr>
        <w:t>). В этом случае плотность или функцию исходного распределения можно представить в виде разложения по полиномам.</w:t>
      </w:r>
    </w:p>
    <w:p w14:paraId="07BCDED2"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Наиболее общим способом представления скалярных и векторных случайных величин является представление их в форме линейных комбинаций некоторых эталонных функций.</w:t>
      </w:r>
    </w:p>
    <w:p w14:paraId="73BCD79B"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Разложение искомой функции плотности обычно ищут в виде ряда</w:t>
      </w:r>
    </w:p>
    <w:p w14:paraId="2EA853CA"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7B115648" wp14:editId="6327F6C0">
            <wp:extent cx="3507638" cy="569086"/>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9"/>
                    <a:srcRect/>
                    <a:stretch>
                      <a:fillRect/>
                    </a:stretch>
                  </pic:blipFill>
                  <pic:spPr>
                    <a:xfrm>
                      <a:off x="0" y="0"/>
                      <a:ext cx="3507638" cy="569086"/>
                    </a:xfrm>
                    <a:prstGeom prst="rect">
                      <a:avLst/>
                    </a:prstGeom>
                    <a:ln/>
                  </pic:spPr>
                </pic:pic>
              </a:graphicData>
            </a:graphic>
          </wp:inline>
        </w:drawing>
      </w:r>
    </w:p>
    <w:p w14:paraId="15630A7F" w14:textId="74E2F1C5" w:rsidR="007851B7" w:rsidRPr="00DC0BEB" w:rsidRDefault="00A33939" w:rsidP="00A33939">
      <w:pPr>
        <w:tabs>
          <w:tab w:val="left" w:pos="709"/>
          <w:tab w:val="right" w:leader="dot" w:pos="11482"/>
        </w:tabs>
        <w:ind w:left="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где: </w:t>
      </w:r>
      <w:r w:rsidR="008F52D0" w:rsidRPr="00DC0BEB">
        <w:rPr>
          <w:rFonts w:ascii="Times New Roman" w:eastAsia="Times New Roman" w:hAnsi="Times New Roman" w:cs="Times New Roman"/>
          <w:b/>
          <w:i/>
          <w:sz w:val="24"/>
          <w:szCs w:val="24"/>
        </w:rPr>
        <w:t>С</w:t>
      </w:r>
      <w:r w:rsidR="008F52D0" w:rsidRPr="00DC0BEB">
        <w:rPr>
          <w:rFonts w:ascii="Times New Roman" w:eastAsia="Times New Roman" w:hAnsi="Times New Roman" w:cs="Times New Roman"/>
          <w:b/>
          <w:i/>
          <w:sz w:val="24"/>
          <w:szCs w:val="24"/>
          <w:vertAlign w:val="subscript"/>
        </w:rPr>
        <w:t>n</w:t>
      </w:r>
      <w:r w:rsidR="008F52D0" w:rsidRPr="00DC0BEB">
        <w:rPr>
          <w:rFonts w:ascii="Times New Roman" w:eastAsia="Times New Roman" w:hAnsi="Times New Roman" w:cs="Times New Roman"/>
          <w:sz w:val="24"/>
          <w:szCs w:val="24"/>
        </w:rPr>
        <w:t xml:space="preserve">   - некоторый коэффициент разложения;</w:t>
      </w:r>
      <w:r w:rsidRPr="00A33939">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ф</w:t>
      </w:r>
      <w:r w:rsidR="008F52D0" w:rsidRPr="00DC0BEB">
        <w:rPr>
          <w:rFonts w:ascii="Times New Roman" w:eastAsia="Times New Roman" w:hAnsi="Times New Roman" w:cs="Times New Roman"/>
          <w:sz w:val="24"/>
          <w:szCs w:val="24"/>
        </w:rPr>
        <w:t>- весовая (эталонная) функция плотности;</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b/>
          <w:i/>
          <w:sz w:val="24"/>
          <w:szCs w:val="24"/>
        </w:rPr>
        <w:t>Q</w:t>
      </w:r>
      <w:r w:rsidR="008F52D0" w:rsidRPr="00DC0BEB">
        <w:rPr>
          <w:rFonts w:ascii="Times New Roman" w:eastAsia="Times New Roman" w:hAnsi="Times New Roman" w:cs="Times New Roman"/>
          <w:b/>
          <w:i/>
          <w:sz w:val="24"/>
          <w:szCs w:val="24"/>
          <w:vertAlign w:val="subscript"/>
        </w:rPr>
        <w:t>n</w:t>
      </w:r>
      <w:r w:rsidR="008F52D0" w:rsidRPr="00DC0BEB">
        <w:rPr>
          <w:rFonts w:ascii="Times New Roman" w:eastAsia="Times New Roman" w:hAnsi="Times New Roman" w:cs="Times New Roman"/>
          <w:b/>
          <w:i/>
          <w:sz w:val="24"/>
          <w:szCs w:val="24"/>
        </w:rPr>
        <w:t>(х)</w:t>
      </w:r>
      <w:r w:rsidR="008F52D0" w:rsidRPr="00DC0BEB">
        <w:rPr>
          <w:rFonts w:ascii="Times New Roman" w:eastAsia="Times New Roman" w:hAnsi="Times New Roman" w:cs="Times New Roman"/>
          <w:sz w:val="24"/>
          <w:szCs w:val="24"/>
          <w:vertAlign w:val="subscript"/>
        </w:rPr>
        <w:t xml:space="preserve"> </w:t>
      </w:r>
      <w:r w:rsidR="008F52D0" w:rsidRPr="00DC0BEB">
        <w:rPr>
          <w:rFonts w:ascii="Times New Roman" w:eastAsia="Times New Roman" w:hAnsi="Times New Roman" w:cs="Times New Roman"/>
          <w:sz w:val="24"/>
          <w:szCs w:val="24"/>
        </w:rPr>
        <w:t>- система ортогональных полиномов.</w:t>
      </w:r>
    </w:p>
    <w:p w14:paraId="13967A2A" w14:textId="69FB46CC"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Выбор определяется характером исходного распределения. Если распределение исходных данных на заданном интервале близко к нормальному, то хорошие результаты дает разложение, основанное на нормальном законе. В качестве  обычно берется нормальная функция плотности нормированной случайной величины (</w:t>
      </w:r>
      <w:r w:rsidRPr="00DC0BEB">
        <w:rPr>
          <w:rFonts w:ascii="Times New Roman" w:eastAsia="Times New Roman" w:hAnsi="Times New Roman" w:cs="Times New Roman"/>
          <w:noProof/>
          <w:sz w:val="24"/>
          <w:szCs w:val="24"/>
          <w:lang w:val="ru-RU"/>
        </w:rPr>
        <w:drawing>
          <wp:inline distT="114300" distB="114300" distL="114300" distR="114300" wp14:anchorId="0F32017D" wp14:editId="0C6FD4CE">
            <wp:extent cx="742950" cy="44767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742950" cy="447675"/>
                    </a:xfrm>
                    <a:prstGeom prst="rect">
                      <a:avLst/>
                    </a:prstGeom>
                    <a:ln/>
                  </pic:spPr>
                </pic:pic>
              </a:graphicData>
            </a:graphic>
          </wp:inline>
        </w:drawing>
      </w:r>
      <w:r w:rsidRPr="00DC0BEB">
        <w:rPr>
          <w:rFonts w:ascii="Times New Roman" w:eastAsia="Times New Roman" w:hAnsi="Times New Roman" w:cs="Times New Roman"/>
          <w:sz w:val="24"/>
          <w:szCs w:val="24"/>
        </w:rPr>
        <w:t>- для удобства расчета)</w:t>
      </w:r>
    </w:p>
    <w:p w14:paraId="0ED95070"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3943A5BF" wp14:editId="733A7217">
            <wp:extent cx="3964248" cy="804863"/>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3964248" cy="804863"/>
                    </a:xfrm>
                    <a:prstGeom prst="rect">
                      <a:avLst/>
                    </a:prstGeom>
                    <a:ln/>
                  </pic:spPr>
                </pic:pic>
              </a:graphicData>
            </a:graphic>
          </wp:inline>
        </w:drawing>
      </w:r>
    </w:p>
    <w:p w14:paraId="41EF8E7C"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В качестве </w:t>
      </w:r>
      <w:r w:rsidRPr="00DC0BEB">
        <w:rPr>
          <w:rFonts w:ascii="Times New Roman" w:eastAsia="Times New Roman" w:hAnsi="Times New Roman" w:cs="Times New Roman"/>
          <w:b/>
          <w:i/>
          <w:sz w:val="24"/>
          <w:szCs w:val="24"/>
        </w:rPr>
        <w:t>Q</w:t>
      </w:r>
      <w:r w:rsidRPr="00DC0BEB">
        <w:rPr>
          <w:rFonts w:ascii="Times New Roman" w:eastAsia="Times New Roman" w:hAnsi="Times New Roman" w:cs="Times New Roman"/>
          <w:b/>
          <w:i/>
          <w:sz w:val="24"/>
          <w:szCs w:val="24"/>
          <w:vertAlign w:val="subscript"/>
        </w:rPr>
        <w:t>n</w:t>
      </w:r>
      <w:r w:rsidRPr="00DC0BEB">
        <w:rPr>
          <w:rFonts w:ascii="Times New Roman" w:eastAsia="Times New Roman" w:hAnsi="Times New Roman" w:cs="Times New Roman"/>
          <w:b/>
          <w:i/>
          <w:sz w:val="24"/>
          <w:szCs w:val="24"/>
        </w:rPr>
        <w:t>(x)</w:t>
      </w:r>
      <w:r w:rsidRPr="00DC0BEB">
        <w:rPr>
          <w:rFonts w:ascii="Times New Roman" w:eastAsia="Times New Roman" w:hAnsi="Times New Roman" w:cs="Times New Roman"/>
          <w:i/>
          <w:sz w:val="24"/>
          <w:szCs w:val="24"/>
        </w:rPr>
        <w:t xml:space="preserve"> </w:t>
      </w:r>
      <w:r w:rsidRPr="00DC0BEB">
        <w:rPr>
          <w:rFonts w:ascii="Times New Roman" w:eastAsia="Times New Roman" w:hAnsi="Times New Roman" w:cs="Times New Roman"/>
          <w:sz w:val="24"/>
          <w:szCs w:val="24"/>
        </w:rPr>
        <w:t xml:space="preserve">используется </w:t>
      </w:r>
      <w:r w:rsidRPr="00DC0BEB">
        <w:rPr>
          <w:rFonts w:ascii="Times New Roman" w:eastAsia="Times New Roman" w:hAnsi="Times New Roman" w:cs="Times New Roman"/>
          <w:b/>
          <w:i/>
          <w:sz w:val="24"/>
          <w:szCs w:val="24"/>
        </w:rPr>
        <w:t>полином Эрмита n-порядка</w:t>
      </w:r>
      <w:r w:rsidRPr="00DC0BEB">
        <w:rPr>
          <w:rFonts w:ascii="Times New Roman" w:eastAsia="Times New Roman" w:hAnsi="Times New Roman" w:cs="Times New Roman"/>
          <w:sz w:val="24"/>
          <w:szCs w:val="24"/>
        </w:rPr>
        <w:t>, который определяется как</w:t>
      </w:r>
    </w:p>
    <w:p w14:paraId="1E3A14EC" w14:textId="77777777" w:rsidR="007851B7" w:rsidRPr="00DC0BEB" w:rsidRDefault="007851B7" w:rsidP="00DC0BEB">
      <w:pPr>
        <w:tabs>
          <w:tab w:val="left" w:pos="709"/>
          <w:tab w:val="right" w:leader="dot" w:pos="11482"/>
        </w:tabs>
        <w:ind w:left="142"/>
        <w:rPr>
          <w:rFonts w:ascii="Times New Roman" w:eastAsia="Times New Roman" w:hAnsi="Times New Roman" w:cs="Times New Roman"/>
          <w:sz w:val="24"/>
          <w:szCs w:val="24"/>
        </w:rPr>
      </w:pPr>
    </w:p>
    <w:p w14:paraId="35416E76"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2437D72A" wp14:editId="0D463503">
            <wp:extent cx="3777985" cy="623888"/>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2"/>
                    <a:srcRect/>
                    <a:stretch>
                      <a:fillRect/>
                    </a:stretch>
                  </pic:blipFill>
                  <pic:spPr>
                    <a:xfrm>
                      <a:off x="0" y="0"/>
                      <a:ext cx="3777985" cy="623888"/>
                    </a:xfrm>
                    <a:prstGeom prst="rect">
                      <a:avLst/>
                    </a:prstGeom>
                    <a:ln/>
                  </pic:spPr>
                </pic:pic>
              </a:graphicData>
            </a:graphic>
          </wp:inline>
        </w:drawing>
      </w:r>
    </w:p>
    <w:p w14:paraId="2A377EB5"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где:</w:t>
      </w:r>
    </w:p>
    <w:p w14:paraId="2E04B76D"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 xml:space="preserve"> = 0, 1, 2, ...</w:t>
      </w:r>
    </w:p>
    <w:p w14:paraId="05FDA9FE"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596C63E5" wp14:editId="2E411DB0">
            <wp:extent cx="361950" cy="266700"/>
            <wp:effectExtent l="0" t="0" r="0" b="0"/>
            <wp:docPr id="12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a:stretch>
                      <a:fillRect/>
                    </a:stretch>
                  </pic:blipFill>
                  <pic:spPr>
                    <a:xfrm>
                      <a:off x="0" y="0"/>
                      <a:ext cx="361950" cy="266700"/>
                    </a:xfrm>
                    <a:prstGeom prst="rect">
                      <a:avLst/>
                    </a:prstGeom>
                    <a:ln/>
                  </pic:spPr>
                </pic:pic>
              </a:graphicData>
            </a:graphic>
          </wp:inline>
        </w:drawing>
      </w:r>
      <w:r w:rsidRPr="00DC0BEB">
        <w:rPr>
          <w:rFonts w:ascii="Times New Roman" w:eastAsia="Times New Roman" w:hAnsi="Times New Roman" w:cs="Times New Roman"/>
          <w:sz w:val="24"/>
          <w:szCs w:val="24"/>
        </w:rPr>
        <w:t xml:space="preserve">производная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-порядка</w:t>
      </w:r>
    </w:p>
    <w:p w14:paraId="6F6F1D22"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Выражение аппроксимирующей функции (8.1) имеет вид</w:t>
      </w:r>
    </w:p>
    <w:p w14:paraId="14BD9378"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131CA615" wp14:editId="4D1C2F7F">
            <wp:extent cx="4145080" cy="890588"/>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4"/>
                    <a:srcRect/>
                    <a:stretch>
                      <a:fillRect/>
                    </a:stretch>
                  </pic:blipFill>
                  <pic:spPr>
                    <a:xfrm>
                      <a:off x="0" y="0"/>
                      <a:ext cx="4145080" cy="890588"/>
                    </a:xfrm>
                    <a:prstGeom prst="rect">
                      <a:avLst/>
                    </a:prstGeom>
                    <a:ln/>
                  </pic:spPr>
                </pic:pic>
              </a:graphicData>
            </a:graphic>
          </wp:inline>
        </w:drawing>
      </w:r>
    </w:p>
    <w:p w14:paraId="47CF2EA5"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где:</w:t>
      </w:r>
    </w:p>
    <w:p w14:paraId="723D57CA"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 ряд, учитывающий асимметрию распределения;</w:t>
      </w:r>
    </w:p>
    <w:p w14:paraId="365DD725"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H</w:t>
      </w:r>
      <w:r w:rsidRPr="00DC0BEB">
        <w:rPr>
          <w:rFonts w:ascii="Times New Roman" w:eastAsia="Times New Roman" w:hAnsi="Times New Roman" w:cs="Times New Roman"/>
          <w:b/>
          <w:i/>
          <w:sz w:val="24"/>
          <w:szCs w:val="24"/>
          <w:vertAlign w:val="subscript"/>
        </w:rPr>
        <w:t>n</w:t>
      </w:r>
      <w:r w:rsidRPr="00DC0BEB">
        <w:rPr>
          <w:rFonts w:ascii="Times New Roman" w:eastAsia="Times New Roman" w:hAnsi="Times New Roman" w:cs="Times New Roman"/>
          <w:b/>
          <w:i/>
          <w:sz w:val="24"/>
          <w:szCs w:val="24"/>
        </w:rPr>
        <w:t>(х)</w:t>
      </w:r>
      <w:r w:rsidRPr="00DC0BEB">
        <w:rPr>
          <w:rFonts w:ascii="Times New Roman" w:eastAsia="Times New Roman" w:hAnsi="Times New Roman" w:cs="Times New Roman"/>
          <w:sz w:val="24"/>
          <w:szCs w:val="24"/>
          <w:vertAlign w:val="subscript"/>
        </w:rPr>
        <w:t xml:space="preserve"> </w:t>
      </w:r>
      <w:r w:rsidRPr="00DC0BEB">
        <w:rPr>
          <w:rFonts w:ascii="Times New Roman" w:eastAsia="Times New Roman" w:hAnsi="Times New Roman" w:cs="Times New Roman"/>
          <w:sz w:val="24"/>
          <w:szCs w:val="24"/>
        </w:rPr>
        <w:t xml:space="preserve">- полином Эрмита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-порядка, определяемый как</w:t>
      </w:r>
    </w:p>
    <w:p w14:paraId="49137C89"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4D56F9FF" wp14:editId="1CC183D4">
            <wp:extent cx="4417624" cy="1062038"/>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4417624" cy="1062038"/>
                    </a:xfrm>
                    <a:prstGeom prst="rect">
                      <a:avLst/>
                    </a:prstGeom>
                    <a:ln/>
                  </pic:spPr>
                </pic:pic>
              </a:graphicData>
            </a:graphic>
          </wp:inline>
        </w:drawing>
      </w:r>
    </w:p>
    <w:p w14:paraId="0B9D624C" w14:textId="77777777" w:rsidR="007851B7" w:rsidRPr="00DC0BEB" w:rsidRDefault="007851B7" w:rsidP="00DC0BEB">
      <w:pPr>
        <w:tabs>
          <w:tab w:val="left" w:pos="709"/>
          <w:tab w:val="right" w:leader="dot" w:pos="11482"/>
        </w:tabs>
        <w:ind w:left="142"/>
        <w:rPr>
          <w:rFonts w:ascii="Times New Roman" w:hAnsi="Times New Roman" w:cs="Times New Roman"/>
          <w:sz w:val="24"/>
          <w:szCs w:val="24"/>
        </w:rPr>
      </w:pPr>
    </w:p>
    <w:p w14:paraId="2FD0BEE0"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eastAsia="Times New Roman" w:hAnsi="Times New Roman" w:cs="Times New Roman"/>
          <w:sz w:val="24"/>
          <w:szCs w:val="24"/>
        </w:rPr>
        <w:t xml:space="preserve">в выражении (8.5) число сочетаний из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 xml:space="preserve"> по </w:t>
      </w:r>
      <w:r w:rsidRPr="00DC0BEB">
        <w:rPr>
          <w:rFonts w:ascii="Times New Roman" w:eastAsia="Times New Roman" w:hAnsi="Times New Roman" w:cs="Times New Roman"/>
          <w:b/>
          <w:i/>
          <w:sz w:val="24"/>
          <w:szCs w:val="24"/>
        </w:rPr>
        <w:t>2m</w:t>
      </w:r>
      <w:r w:rsidRPr="00DC0BEB">
        <w:rPr>
          <w:rFonts w:ascii="Times New Roman" w:eastAsia="Times New Roman" w:hAnsi="Times New Roman" w:cs="Times New Roman"/>
          <w:sz w:val="24"/>
          <w:szCs w:val="24"/>
        </w:rPr>
        <w:t xml:space="preserve"> определяется формулой:</w:t>
      </w:r>
    </w:p>
    <w:p w14:paraId="763752DD"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46EB2DD6" wp14:editId="474A5211">
            <wp:extent cx="2084035" cy="66198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2084035" cy="661988"/>
                    </a:xfrm>
                    <a:prstGeom prst="rect">
                      <a:avLst/>
                    </a:prstGeom>
                    <a:ln/>
                  </pic:spPr>
                </pic:pic>
              </a:graphicData>
            </a:graphic>
          </wp:inline>
        </w:drawing>
      </w:r>
    </w:p>
    <w:p w14:paraId="4372F108"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C</w:t>
      </w:r>
      <w:r w:rsidRPr="00DC0BEB">
        <w:rPr>
          <w:rFonts w:ascii="Times New Roman" w:eastAsia="Times New Roman" w:hAnsi="Times New Roman" w:cs="Times New Roman"/>
          <w:b/>
          <w:i/>
          <w:sz w:val="24"/>
          <w:szCs w:val="24"/>
          <w:vertAlign w:val="subscript"/>
        </w:rPr>
        <w:t>n</w:t>
      </w:r>
      <w:r w:rsidRPr="00DC0BEB">
        <w:rPr>
          <w:rFonts w:ascii="Times New Roman" w:eastAsia="Times New Roman" w:hAnsi="Times New Roman" w:cs="Times New Roman"/>
          <w:sz w:val="24"/>
          <w:szCs w:val="24"/>
        </w:rPr>
        <w:t xml:space="preserve"> - </w:t>
      </w:r>
      <w:r w:rsidRPr="00DC0BEB">
        <w:rPr>
          <w:rFonts w:ascii="Times New Roman" w:eastAsia="Times New Roman" w:hAnsi="Times New Roman" w:cs="Times New Roman"/>
          <w:i/>
          <w:sz w:val="24"/>
          <w:szCs w:val="24"/>
        </w:rPr>
        <w:t>коэффициент разложения</w:t>
      </w:r>
      <w:r w:rsidRPr="00DC0BEB">
        <w:rPr>
          <w:rFonts w:ascii="Times New Roman" w:eastAsia="Times New Roman" w:hAnsi="Times New Roman" w:cs="Times New Roman"/>
          <w:sz w:val="24"/>
          <w:szCs w:val="24"/>
        </w:rPr>
        <w:t>, определяемый как</w:t>
      </w:r>
    </w:p>
    <w:p w14:paraId="2B95866A"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093B4287" wp14:editId="4173DB2F">
            <wp:extent cx="4509241" cy="1481138"/>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4509241" cy="1481138"/>
                    </a:xfrm>
                    <a:prstGeom prst="rect">
                      <a:avLst/>
                    </a:prstGeom>
                    <a:ln/>
                  </pic:spPr>
                </pic:pic>
              </a:graphicData>
            </a:graphic>
          </wp:inline>
        </w:drawing>
      </w:r>
    </w:p>
    <w:p w14:paraId="2252676D" w14:textId="77777777" w:rsidR="007851B7" w:rsidRPr="00DC0BEB" w:rsidRDefault="008F52D0" w:rsidP="00DC0BEB">
      <w:pPr>
        <w:tabs>
          <w:tab w:val="left" w:pos="709"/>
          <w:tab w:val="right" w:leader="dot" w:pos="11482"/>
        </w:tabs>
        <w:ind w:left="142"/>
        <w:rPr>
          <w:rFonts w:ascii="Times New Roman" w:eastAsia="Times New Roman" w:hAnsi="Times New Roman" w:cs="Times New Roman"/>
          <w:i/>
          <w:sz w:val="24"/>
          <w:szCs w:val="24"/>
        </w:rPr>
      </w:pPr>
      <w:r w:rsidRPr="00DC0BEB">
        <w:rPr>
          <w:rFonts w:ascii="Times New Roman" w:eastAsia="Times New Roman" w:hAnsi="Times New Roman" w:cs="Times New Roman"/>
          <w:sz w:val="24"/>
          <w:szCs w:val="24"/>
        </w:rPr>
        <w:t>В выражении (8.7)</w:t>
      </w:r>
      <w:r w:rsidRPr="00DC0BEB">
        <w:rPr>
          <w:rFonts w:ascii="Times New Roman" w:eastAsia="Times New Roman" w:hAnsi="Times New Roman" w:cs="Times New Roman"/>
          <w:b/>
          <w:i/>
          <w:sz w:val="24"/>
          <w:szCs w:val="24"/>
        </w:rPr>
        <w:t xml:space="preserve"> M</w:t>
      </w:r>
      <w:r w:rsidRPr="00DC0BEB">
        <w:rPr>
          <w:rFonts w:ascii="Times New Roman" w:eastAsia="Times New Roman" w:hAnsi="Times New Roman" w:cs="Times New Roman"/>
          <w:b/>
          <w:i/>
          <w:sz w:val="24"/>
          <w:szCs w:val="24"/>
          <w:vertAlign w:val="subscript"/>
        </w:rPr>
        <w:t>n</w:t>
      </w:r>
      <w:r w:rsidRPr="00DC0BEB">
        <w:rPr>
          <w:rFonts w:ascii="Times New Roman" w:eastAsia="Times New Roman" w:hAnsi="Times New Roman" w:cs="Times New Roman"/>
          <w:i/>
          <w:sz w:val="24"/>
          <w:szCs w:val="24"/>
        </w:rPr>
        <w:t xml:space="preserve"> - центральный момент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i/>
          <w:sz w:val="24"/>
          <w:szCs w:val="24"/>
        </w:rPr>
        <w:t xml:space="preserve">-порядка: </w:t>
      </w:r>
    </w:p>
    <w:p w14:paraId="4E568F0C" w14:textId="77777777" w:rsidR="007851B7" w:rsidRPr="00DC0BEB" w:rsidRDefault="008F52D0" w:rsidP="00DC0BEB">
      <w:pPr>
        <w:tabs>
          <w:tab w:val="left" w:pos="709"/>
          <w:tab w:val="right" w:leader="dot" w:pos="11482"/>
        </w:tabs>
        <w:ind w:left="142"/>
        <w:jc w:val="center"/>
        <w:rPr>
          <w:rFonts w:ascii="Times New Roman" w:eastAsia="Times New Roman" w:hAnsi="Times New Roman" w:cs="Times New Roman"/>
          <w:i/>
          <w:sz w:val="24"/>
          <w:szCs w:val="24"/>
        </w:rPr>
      </w:pPr>
      <w:r w:rsidRPr="00DC0BEB">
        <w:rPr>
          <w:rFonts w:ascii="Times New Roman" w:eastAsia="Times New Roman" w:hAnsi="Times New Roman" w:cs="Times New Roman"/>
          <w:i/>
          <w:noProof/>
          <w:sz w:val="24"/>
          <w:szCs w:val="24"/>
          <w:lang w:val="ru-RU"/>
        </w:rPr>
        <w:drawing>
          <wp:inline distT="114300" distB="114300" distL="114300" distR="114300" wp14:anchorId="14AC5F03" wp14:editId="33C5ADC3">
            <wp:extent cx="5191125" cy="1557338"/>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8"/>
                    <a:srcRect/>
                    <a:stretch>
                      <a:fillRect/>
                    </a:stretch>
                  </pic:blipFill>
                  <pic:spPr>
                    <a:xfrm>
                      <a:off x="0" y="0"/>
                      <a:ext cx="5191125" cy="1557338"/>
                    </a:xfrm>
                    <a:prstGeom prst="rect">
                      <a:avLst/>
                    </a:prstGeom>
                    <a:ln/>
                  </pic:spPr>
                </pic:pic>
              </a:graphicData>
            </a:graphic>
          </wp:inline>
        </w:drawing>
      </w:r>
    </w:p>
    <w:p w14:paraId="69BAA004" w14:textId="61EC207E"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Обычно ряд (8.4</w:t>
      </w:r>
      <w:del w:id="144" w:author="Вадим Стубеда" w:date="2020-03-19T00:49:00Z">
        <w:r w:rsidRPr="00DC0BEB" w:rsidDel="00D9375B">
          <w:rPr>
            <w:rFonts w:ascii="Times New Roman" w:eastAsia="Times New Roman" w:hAnsi="Times New Roman" w:cs="Times New Roman"/>
            <w:sz w:val="24"/>
            <w:szCs w:val="24"/>
          </w:rPr>
          <w:delText>)  называется</w:delText>
        </w:r>
      </w:del>
      <w:ins w:id="145" w:author="Вадим Стубеда" w:date="2020-03-19T00:49:00Z">
        <w:r w:rsidR="00D9375B" w:rsidRPr="00DC0BEB">
          <w:rPr>
            <w:rFonts w:ascii="Times New Roman" w:eastAsia="Times New Roman" w:hAnsi="Times New Roman" w:cs="Times New Roman"/>
            <w:sz w:val="24"/>
            <w:szCs w:val="24"/>
          </w:rPr>
          <w:t>) называется</w:t>
        </w:r>
      </w:ins>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i/>
          <w:sz w:val="24"/>
          <w:szCs w:val="24"/>
        </w:rPr>
        <w:t>рядом Грама-Шарлье типа А</w:t>
      </w:r>
      <w:r w:rsidRPr="00DC0BEB">
        <w:rPr>
          <w:rFonts w:ascii="Times New Roman" w:eastAsia="Times New Roman" w:hAnsi="Times New Roman" w:cs="Times New Roman"/>
          <w:sz w:val="24"/>
          <w:szCs w:val="24"/>
        </w:rPr>
        <w:t>. В том случае, когда моменты исходного распределения не заданы, а известна выборка значений исходных распределений, в качестве центральных моментов берутся их оценки (8.8).</w:t>
      </w:r>
    </w:p>
    <w:p w14:paraId="37999F6E"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Из анализа выражения (8.7) для вычисления </w:t>
      </w:r>
      <w:r w:rsidRPr="00DC0BEB">
        <w:rPr>
          <w:rFonts w:ascii="Times New Roman" w:eastAsia="Times New Roman" w:hAnsi="Times New Roman" w:cs="Times New Roman"/>
          <w:b/>
          <w:i/>
          <w:sz w:val="24"/>
          <w:szCs w:val="24"/>
        </w:rPr>
        <w:t>C</w:t>
      </w:r>
      <w:r w:rsidRPr="00DC0BEB">
        <w:rPr>
          <w:rFonts w:ascii="Times New Roman" w:eastAsia="Times New Roman" w:hAnsi="Times New Roman" w:cs="Times New Roman"/>
          <w:b/>
          <w:i/>
          <w:sz w:val="24"/>
          <w:szCs w:val="24"/>
          <w:vertAlign w:val="subscript"/>
        </w:rPr>
        <w:t>n</w:t>
      </w:r>
      <w:r w:rsidRPr="00DC0BEB">
        <w:rPr>
          <w:rFonts w:ascii="Times New Roman" w:eastAsia="Times New Roman" w:hAnsi="Times New Roman" w:cs="Times New Roman"/>
          <w:sz w:val="24"/>
          <w:szCs w:val="24"/>
        </w:rPr>
        <w:t xml:space="preserve"> видно, что необходимо знание центральных моментов исходного распределения до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-го порядка включительно.</w:t>
      </w:r>
    </w:p>
    <w:p w14:paraId="1B8620F8"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Вопрос о сходимости ряда (8.4) не имеет значения; важно быть уверенным, что первые слагаемые данного ряда дают достаточно точное приближение.</w:t>
      </w:r>
    </w:p>
    <w:p w14:paraId="685B74E9" w14:textId="624F08BA" w:rsidR="007851B7" w:rsidRPr="00DC0BEB" w:rsidRDefault="008F52D0" w:rsidP="00A33939">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Как показывает анализ литературы, аппроксимация исходного распределения с помощью </w:t>
      </w:r>
      <w:r w:rsidRPr="00DC0BEB">
        <w:rPr>
          <w:rFonts w:ascii="Times New Roman" w:eastAsia="Times New Roman" w:hAnsi="Times New Roman" w:cs="Times New Roman"/>
          <w:i/>
          <w:sz w:val="24"/>
          <w:szCs w:val="24"/>
        </w:rPr>
        <w:t>ряда Грама-Шарлье типа А</w:t>
      </w:r>
      <w:r w:rsidRPr="00DC0BEB">
        <w:rPr>
          <w:rFonts w:ascii="Times New Roman" w:eastAsia="Times New Roman" w:hAnsi="Times New Roman" w:cs="Times New Roman"/>
          <w:sz w:val="24"/>
          <w:szCs w:val="24"/>
        </w:rPr>
        <w:t xml:space="preserve"> тем лучше, чем ближе исходное распределение к нормальному.</w:t>
      </w:r>
    </w:p>
    <w:p w14:paraId="17A105B5" w14:textId="1AC3BFF0"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46" w:name="_Toc35467835"/>
      <w:r w:rsidRPr="00DC0BEB">
        <w:rPr>
          <w:rFonts w:ascii="Times New Roman" w:hAnsi="Times New Roman" w:cs="Times New Roman"/>
          <w:b/>
          <w:color w:val="000000"/>
          <w:sz w:val="24"/>
          <w:szCs w:val="24"/>
        </w:rPr>
        <w:t>Проектирование тестов, основанных на случайных наборах исходных данных. Генерация случайных значений исходных данных.</w:t>
      </w:r>
      <w:bookmarkEnd w:id="146"/>
    </w:p>
    <w:p w14:paraId="0E97F398" w14:textId="2280A244"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bookmarkStart w:id="147" w:name="_ms13sgi8l3db" w:colFirst="0" w:colLast="0"/>
      <w:bookmarkEnd w:id="147"/>
      <w:r w:rsidRPr="00DC0BEB">
        <w:rPr>
          <w:rFonts w:ascii="Times New Roman" w:eastAsia="Times New Roman" w:hAnsi="Times New Roman" w:cs="Times New Roman"/>
          <w:sz w:val="24"/>
          <w:szCs w:val="24"/>
        </w:rPr>
        <w:t>Процедура генерации случайных значений в соответстви</w:t>
      </w:r>
      <w:r w:rsidR="00335BBD">
        <w:rPr>
          <w:rFonts w:ascii="Times New Roman" w:eastAsia="Times New Roman" w:hAnsi="Times New Roman" w:cs="Times New Roman"/>
          <w:sz w:val="24"/>
          <w:szCs w:val="24"/>
        </w:rPr>
        <w:t>и с заданной функцией плотности</w:t>
      </w: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b/>
          <w:i/>
          <w:sz w:val="24"/>
          <w:szCs w:val="24"/>
        </w:rPr>
        <w:t>f(x)</w:t>
      </w:r>
      <w:r w:rsidR="00335BBD">
        <w:rPr>
          <w:rFonts w:ascii="Times New Roman" w:eastAsia="Times New Roman" w:hAnsi="Times New Roman" w:cs="Times New Roman"/>
          <w:sz w:val="24"/>
          <w:szCs w:val="24"/>
        </w:rPr>
        <w:t xml:space="preserve"> заключается в следующем</w:t>
      </w:r>
      <w:r w:rsidRPr="00DC0BEB">
        <w:rPr>
          <w:rFonts w:ascii="Times New Roman" w:eastAsia="Times New Roman" w:hAnsi="Times New Roman" w:cs="Times New Roman"/>
          <w:sz w:val="24"/>
          <w:szCs w:val="24"/>
        </w:rPr>
        <w:t>.</w:t>
      </w:r>
    </w:p>
    <w:p w14:paraId="7668D519" w14:textId="3BDDD688"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Функция плотности </w:t>
      </w:r>
      <w:r w:rsidRPr="00DC0BEB">
        <w:rPr>
          <w:rFonts w:ascii="Times New Roman" w:eastAsia="Times New Roman" w:hAnsi="Times New Roman" w:cs="Times New Roman"/>
          <w:b/>
          <w:i/>
          <w:sz w:val="24"/>
          <w:szCs w:val="24"/>
        </w:rPr>
        <w:t>f(x)</w:t>
      </w:r>
      <w:r w:rsidRPr="00DC0BEB">
        <w:rPr>
          <w:rFonts w:ascii="Times New Roman" w:eastAsia="Times New Roman" w:hAnsi="Times New Roman" w:cs="Times New Roman"/>
          <w:sz w:val="24"/>
          <w:szCs w:val="24"/>
        </w:rPr>
        <w:t xml:space="preserve"> аппроксимируется ступенча</w:t>
      </w:r>
      <w:r w:rsidR="00335BBD">
        <w:rPr>
          <w:rFonts w:ascii="Times New Roman" w:eastAsia="Times New Roman" w:hAnsi="Times New Roman" w:cs="Times New Roman"/>
          <w:sz w:val="24"/>
          <w:szCs w:val="24"/>
        </w:rPr>
        <w:t>той функцией и при этом отрезок</w:t>
      </w:r>
      <w:r w:rsidRPr="00DC0BEB">
        <w:rPr>
          <w:rFonts w:ascii="Times New Roman" w:eastAsia="Times New Roman" w:hAnsi="Times New Roman" w:cs="Times New Roman"/>
          <w:sz w:val="24"/>
          <w:szCs w:val="24"/>
        </w:rPr>
        <w:t xml:space="preserve"> </w:t>
      </w:r>
      <w:r w:rsidRPr="00DC0BEB">
        <w:rPr>
          <w:rFonts w:ascii="Times New Roman" w:eastAsia="Times New Roman" w:hAnsi="Times New Roman" w:cs="Times New Roman"/>
          <w:b/>
          <w:sz w:val="24"/>
          <w:szCs w:val="24"/>
        </w:rPr>
        <w:t>[</w:t>
      </w:r>
      <w:r w:rsidRPr="00DC0BEB">
        <w:rPr>
          <w:rFonts w:ascii="Times New Roman" w:eastAsia="Times New Roman" w:hAnsi="Times New Roman" w:cs="Times New Roman"/>
          <w:b/>
          <w:i/>
          <w:sz w:val="24"/>
          <w:szCs w:val="24"/>
        </w:rPr>
        <w:t>a, b</w:t>
      </w:r>
      <w:r w:rsidRPr="00DC0BEB">
        <w:rPr>
          <w:rFonts w:ascii="Times New Roman" w:eastAsia="Times New Roman" w:hAnsi="Times New Roman" w:cs="Times New Roman"/>
          <w:b/>
          <w:sz w:val="24"/>
          <w:szCs w:val="24"/>
        </w:rPr>
        <w:t>]</w:t>
      </w:r>
      <w:r w:rsidR="00335BBD">
        <w:rPr>
          <w:rFonts w:ascii="Times New Roman" w:eastAsia="Times New Roman" w:hAnsi="Times New Roman" w:cs="Times New Roman"/>
          <w:b/>
          <w:sz w:val="24"/>
          <w:szCs w:val="24"/>
          <w:lang w:val="ru-RU"/>
        </w:rPr>
        <w:t xml:space="preserve"> </w:t>
      </w:r>
      <w:r w:rsidRPr="00DC0BEB">
        <w:rPr>
          <w:rFonts w:ascii="Times New Roman" w:eastAsia="Times New Roman" w:hAnsi="Times New Roman" w:cs="Times New Roman"/>
          <w:sz w:val="24"/>
          <w:szCs w:val="24"/>
        </w:rPr>
        <w:t xml:space="preserve">разбивается на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 xml:space="preserve"> отрезков (рис. 8.20).</w:t>
      </w:r>
    </w:p>
    <w:p w14:paraId="2EC419D8" w14:textId="7C65BE2E" w:rsidR="007851B7" w:rsidRPr="00DC0BEB" w:rsidRDefault="00335BBD"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8F52D0" w:rsidRPr="00DC0BEB">
        <w:rPr>
          <w:rFonts w:ascii="Times New Roman" w:eastAsia="Times New Roman" w:hAnsi="Times New Roman" w:cs="Times New Roman"/>
          <w:sz w:val="24"/>
          <w:szCs w:val="24"/>
        </w:rPr>
        <w:t>Генерируется равномерно распределенное случайное число</w:t>
      </w:r>
    </w:p>
    <w:p w14:paraId="34202D64"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41A7EA1B" wp14:editId="61CCE699">
            <wp:extent cx="723900" cy="295275"/>
            <wp:effectExtent l="0" t="0" r="0" b="0"/>
            <wp:docPr id="1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89"/>
                    <a:srcRect/>
                    <a:stretch>
                      <a:fillRect/>
                    </a:stretch>
                  </pic:blipFill>
                  <pic:spPr>
                    <a:xfrm>
                      <a:off x="0" y="0"/>
                      <a:ext cx="723900" cy="295275"/>
                    </a:xfrm>
                    <a:prstGeom prst="rect">
                      <a:avLst/>
                    </a:prstGeom>
                    <a:ln/>
                  </pic:spPr>
                </pic:pic>
              </a:graphicData>
            </a:graphic>
          </wp:inline>
        </w:drawing>
      </w:r>
    </w:p>
    <w:p w14:paraId="517A1877"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и определяется число</w:t>
      </w:r>
      <w:r w:rsidRPr="00DC0BEB">
        <w:rPr>
          <w:rFonts w:ascii="Times New Roman" w:eastAsia="Times New Roman" w:hAnsi="Times New Roman" w:cs="Times New Roman"/>
          <w:b/>
          <w:sz w:val="24"/>
          <w:szCs w:val="24"/>
        </w:rPr>
        <w:t xml:space="preserve">, </w:t>
      </w:r>
      <w:r w:rsidRPr="00DC0BEB">
        <w:rPr>
          <w:rFonts w:ascii="Times New Roman" w:eastAsia="Times New Roman" w:hAnsi="Times New Roman" w:cs="Times New Roman"/>
          <w:sz w:val="24"/>
          <w:szCs w:val="24"/>
        </w:rPr>
        <w:t>равномерно распределенное на отрезке [a, b]:</w:t>
      </w:r>
    </w:p>
    <w:p w14:paraId="54095D7A"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0CB75ECA" wp14:editId="71BC31BD">
            <wp:extent cx="3762375" cy="2867025"/>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0"/>
                    <a:srcRect/>
                    <a:stretch>
                      <a:fillRect/>
                    </a:stretch>
                  </pic:blipFill>
                  <pic:spPr>
                    <a:xfrm>
                      <a:off x="0" y="0"/>
                      <a:ext cx="3762375" cy="2867025"/>
                    </a:xfrm>
                    <a:prstGeom prst="rect">
                      <a:avLst/>
                    </a:prstGeom>
                    <a:ln/>
                  </pic:spPr>
                </pic:pic>
              </a:graphicData>
            </a:graphic>
          </wp:inline>
        </w:drawing>
      </w:r>
    </w:p>
    <w:p w14:paraId="0653FFC5" w14:textId="77777777" w:rsidR="007851B7" w:rsidRPr="00DC0BEB" w:rsidRDefault="008F52D0" w:rsidP="00DC0BEB">
      <w:pPr>
        <w:tabs>
          <w:tab w:val="left" w:pos="709"/>
          <w:tab w:val="right" w:leader="dot" w:pos="11482"/>
        </w:tabs>
        <w:ind w:left="142" w:right="-160"/>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8.20. Аппроксимация функции плотности</w:t>
      </w:r>
    </w:p>
    <w:p w14:paraId="5F87D200" w14:textId="77777777" w:rsidR="007851B7" w:rsidRPr="00DC0BEB" w:rsidRDefault="008F52D0" w:rsidP="00DC0BEB">
      <w:pPr>
        <w:tabs>
          <w:tab w:val="left" w:pos="709"/>
          <w:tab w:val="right" w:leader="dot" w:pos="11482"/>
        </w:tabs>
        <w:ind w:left="142" w:right="-160"/>
        <w:jc w:val="center"/>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w:t>
      </w:r>
    </w:p>
    <w:p w14:paraId="789034FF" w14:textId="3AF400E1" w:rsidR="007851B7" w:rsidRPr="00DC0BEB" w:rsidRDefault="00335BBD"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sz w:val="24"/>
          <w:szCs w:val="24"/>
        </w:rPr>
        <w:t xml:space="preserve">Значение индекса </w:t>
      </w:r>
      <w:r w:rsidR="008F52D0" w:rsidRPr="00DC0BEB">
        <w:rPr>
          <w:rFonts w:ascii="Times New Roman" w:eastAsia="Times New Roman" w:hAnsi="Times New Roman" w:cs="Times New Roman"/>
          <w:b/>
          <w:i/>
          <w:sz w:val="24"/>
          <w:szCs w:val="24"/>
        </w:rPr>
        <w:t>k</w:t>
      </w:r>
      <w:r w:rsidR="008F52D0" w:rsidRPr="00DC0BEB">
        <w:rPr>
          <w:rFonts w:ascii="Times New Roman" w:eastAsia="Times New Roman" w:hAnsi="Times New Roman" w:cs="Times New Roman"/>
          <w:sz w:val="24"/>
          <w:szCs w:val="24"/>
        </w:rPr>
        <w:t xml:space="preserve"> соответствует попаданию случайного числа </w:t>
      </w:r>
      <w:del w:id="148" w:author="Вадим Стубеда" w:date="2020-03-19T00:49:00Z">
        <w:r w:rsidR="008F52D0" w:rsidRPr="00DC0BEB" w:rsidDel="00D9375B">
          <w:rPr>
            <w:rFonts w:ascii="Times New Roman" w:eastAsia="Times New Roman" w:hAnsi="Times New Roman" w:cs="Times New Roman"/>
            <w:b/>
            <w:i/>
            <w:sz w:val="24"/>
            <w:szCs w:val="24"/>
          </w:rPr>
          <w:delText>x</w:delText>
        </w:r>
        <w:r w:rsidR="008F52D0" w:rsidRPr="00DC0BEB" w:rsidDel="00D9375B">
          <w:rPr>
            <w:rFonts w:ascii="Times New Roman" w:eastAsia="Times New Roman" w:hAnsi="Times New Roman" w:cs="Times New Roman"/>
            <w:b/>
            <w:i/>
            <w:sz w:val="24"/>
            <w:szCs w:val="24"/>
            <w:vertAlign w:val="subscript"/>
          </w:rPr>
          <w:delText xml:space="preserve">i </w:delText>
        </w:r>
        <w:r w:rsidR="008F52D0" w:rsidRPr="00DC0BEB" w:rsidDel="00D9375B">
          <w:rPr>
            <w:rFonts w:ascii="Times New Roman" w:eastAsia="Times New Roman" w:hAnsi="Times New Roman" w:cs="Times New Roman"/>
            <w:sz w:val="24"/>
            <w:szCs w:val="24"/>
            <w:vertAlign w:val="subscript"/>
          </w:rPr>
          <w:delText xml:space="preserve"> </w:delText>
        </w:r>
        <w:r w:rsidR="008F52D0" w:rsidRPr="00DC0BEB" w:rsidDel="00D9375B">
          <w:rPr>
            <w:rFonts w:ascii="Times New Roman" w:eastAsia="Times New Roman" w:hAnsi="Times New Roman" w:cs="Times New Roman"/>
            <w:sz w:val="24"/>
            <w:szCs w:val="24"/>
          </w:rPr>
          <w:delText>в</w:delText>
        </w:r>
      </w:del>
      <w:ins w:id="149" w:author="Вадим Стубеда" w:date="2020-03-19T00:49:00Z">
        <w:r w:rsidR="00D9375B" w:rsidRPr="00DC0BEB">
          <w:rPr>
            <w:rFonts w:ascii="Times New Roman" w:eastAsia="Times New Roman" w:hAnsi="Times New Roman" w:cs="Times New Roman"/>
            <w:b/>
            <w:i/>
            <w:sz w:val="24"/>
            <w:szCs w:val="24"/>
          </w:rPr>
          <w:t>x</w:t>
        </w:r>
        <w:r w:rsidR="00D9375B" w:rsidRPr="00DC0BEB">
          <w:rPr>
            <w:rFonts w:ascii="Times New Roman" w:eastAsia="Times New Roman" w:hAnsi="Times New Roman" w:cs="Times New Roman"/>
            <w:b/>
            <w:i/>
            <w:sz w:val="24"/>
            <w:szCs w:val="24"/>
            <w:vertAlign w:val="subscript"/>
          </w:rPr>
          <w:t xml:space="preserve">i </w:t>
        </w:r>
        <w:r w:rsidR="00D9375B" w:rsidRPr="00DC0BEB">
          <w:rPr>
            <w:rFonts w:ascii="Times New Roman" w:eastAsia="Times New Roman" w:hAnsi="Times New Roman" w:cs="Times New Roman"/>
            <w:sz w:val="24"/>
            <w:szCs w:val="24"/>
            <w:vertAlign w:val="subscript"/>
          </w:rPr>
          <w:t>в</w:t>
        </w:r>
      </w:ins>
      <w:r w:rsidR="008F52D0" w:rsidRPr="00DC0BEB">
        <w:rPr>
          <w:rFonts w:ascii="Times New Roman" w:eastAsia="Times New Roman" w:hAnsi="Times New Roman" w:cs="Times New Roman"/>
          <w:sz w:val="24"/>
          <w:szCs w:val="24"/>
        </w:rPr>
        <w:t xml:space="preserve"> некоторый интервал </w:t>
      </w:r>
    </w:p>
    <w:p w14:paraId="4F4E0329"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5BCD0F01" wp14:editId="64C57034">
            <wp:extent cx="1641702" cy="45243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1641702" cy="452438"/>
                    </a:xfrm>
                    <a:prstGeom prst="rect">
                      <a:avLst/>
                    </a:prstGeom>
                    <a:ln/>
                  </pic:spPr>
                </pic:pic>
              </a:graphicData>
            </a:graphic>
          </wp:inline>
        </w:drawing>
      </w:r>
    </w:p>
    <w:p w14:paraId="7EDC24B7"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значение </w:t>
      </w:r>
      <w:r w:rsidRPr="00DC0BEB">
        <w:rPr>
          <w:rFonts w:ascii="Times New Roman" w:eastAsia="Times New Roman" w:hAnsi="Times New Roman" w:cs="Times New Roman"/>
          <w:b/>
          <w:i/>
          <w:sz w:val="24"/>
          <w:szCs w:val="24"/>
        </w:rPr>
        <w:t>L</w:t>
      </w:r>
      <w:r w:rsidRPr="00DC0BEB">
        <w:rPr>
          <w:rFonts w:ascii="Times New Roman" w:eastAsia="Times New Roman" w:hAnsi="Times New Roman" w:cs="Times New Roman"/>
          <w:b/>
          <w:i/>
          <w:sz w:val="24"/>
          <w:szCs w:val="24"/>
          <w:vertAlign w:val="subscript"/>
        </w:rPr>
        <w:t>k</w:t>
      </w:r>
      <w:r w:rsidRPr="00DC0BEB">
        <w:rPr>
          <w:rFonts w:ascii="Times New Roman" w:eastAsia="Times New Roman" w:hAnsi="Times New Roman" w:cs="Times New Roman"/>
          <w:sz w:val="24"/>
          <w:szCs w:val="24"/>
        </w:rPr>
        <w:t xml:space="preserve"> равно высоте выбранной ступеньки.</w:t>
      </w:r>
    </w:p>
    <w:p w14:paraId="5E79851A" w14:textId="38640D80" w:rsidR="007851B7" w:rsidRPr="00DC0BEB" w:rsidRDefault="00335BBD" w:rsidP="00DC0BEB">
      <w:pPr>
        <w:tabs>
          <w:tab w:val="left" w:pos="709"/>
          <w:tab w:val="right" w:leader="dot" w:pos="11482"/>
        </w:tabs>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8F52D0" w:rsidRPr="00DC0BEB">
        <w:rPr>
          <w:rFonts w:ascii="Times New Roman" w:eastAsia="Times New Roman" w:hAnsi="Times New Roman" w:cs="Times New Roman"/>
          <w:sz w:val="24"/>
          <w:szCs w:val="24"/>
        </w:rPr>
        <w:t xml:space="preserve"> Генерируется следующее случайное число, которое принадлежит отрезку [0, 1],</w:t>
      </w:r>
    </w:p>
    <w:p w14:paraId="76F423C3"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056E68BD" wp14:editId="77B4D913">
            <wp:extent cx="1157288" cy="385763"/>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2"/>
                    <a:srcRect/>
                    <a:stretch>
                      <a:fillRect/>
                    </a:stretch>
                  </pic:blipFill>
                  <pic:spPr>
                    <a:xfrm>
                      <a:off x="0" y="0"/>
                      <a:ext cx="1157288" cy="385763"/>
                    </a:xfrm>
                    <a:prstGeom prst="rect">
                      <a:avLst/>
                    </a:prstGeom>
                    <a:ln/>
                  </pic:spPr>
                </pic:pic>
              </a:graphicData>
            </a:graphic>
          </wp:inline>
        </w:drawing>
      </w:r>
    </w:p>
    <w:p w14:paraId="0F0CF092"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и определяется случайное число</w:t>
      </w:r>
    </w:p>
    <w:p w14:paraId="7E75C6E9" w14:textId="77777777" w:rsidR="007851B7" w:rsidRPr="00DC0BEB" w:rsidRDefault="008F52D0" w:rsidP="00DC0BEB">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noProof/>
          <w:sz w:val="24"/>
          <w:szCs w:val="24"/>
          <w:lang w:val="ru-RU"/>
        </w:rPr>
        <w:drawing>
          <wp:inline distT="114300" distB="114300" distL="114300" distR="114300" wp14:anchorId="6FF89381" wp14:editId="2E3FA164">
            <wp:extent cx="1186373" cy="357188"/>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1186373" cy="357188"/>
                    </a:xfrm>
                    <a:prstGeom prst="rect">
                      <a:avLst/>
                    </a:prstGeom>
                    <a:ln/>
                  </pic:spPr>
                </pic:pic>
              </a:graphicData>
            </a:graphic>
          </wp:inline>
        </w:drawing>
      </w:r>
    </w:p>
    <w:p w14:paraId="075CC97E" w14:textId="4D98B39F" w:rsidR="007851B7" w:rsidRPr="00DC0BEB" w:rsidRDefault="00335BBD" w:rsidP="00DC0BEB">
      <w:pPr>
        <w:tabs>
          <w:tab w:val="left" w:pos="709"/>
          <w:tab w:val="right" w:leader="dot" w:pos="11482"/>
        </w:tabs>
        <w:ind w:left="142"/>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4)</w:t>
      </w:r>
      <w:r w:rsidR="008F52D0" w:rsidRPr="00DC0BEB">
        <w:rPr>
          <w:rFonts w:ascii="Times New Roman" w:eastAsia="Times New Roman" w:hAnsi="Times New Roman" w:cs="Times New Roman"/>
          <w:sz w:val="24"/>
          <w:szCs w:val="24"/>
        </w:rPr>
        <w:t xml:space="preserve"> Если точка </w:t>
      </w:r>
      <w:r w:rsidR="008F52D0" w:rsidRPr="00DC0BEB">
        <w:rPr>
          <w:rFonts w:ascii="Times New Roman" w:eastAsia="Times New Roman" w:hAnsi="Times New Roman" w:cs="Times New Roman"/>
          <w:b/>
          <w:i/>
          <w:sz w:val="24"/>
          <w:szCs w:val="24"/>
        </w:rPr>
        <w:t>А</w:t>
      </w:r>
      <w:r w:rsidR="008F52D0" w:rsidRPr="00DC0BEB">
        <w:rPr>
          <w:rFonts w:ascii="Times New Roman" w:eastAsia="Times New Roman" w:hAnsi="Times New Roman" w:cs="Times New Roman"/>
          <w:sz w:val="24"/>
          <w:szCs w:val="24"/>
        </w:rPr>
        <w:t xml:space="preserve"> с координатами </w:t>
      </w:r>
      <w:del w:id="150" w:author="Вадим Стубеда" w:date="2020-03-19T00:49:00Z">
        <w:r w:rsidR="008F52D0" w:rsidRPr="00DC0BEB" w:rsidDel="00D9375B">
          <w:rPr>
            <w:rFonts w:ascii="Times New Roman" w:eastAsia="Times New Roman" w:hAnsi="Times New Roman" w:cs="Times New Roman"/>
            <w:b/>
            <w:i/>
            <w:sz w:val="24"/>
            <w:szCs w:val="24"/>
          </w:rPr>
          <w:delText>А(</w:delText>
        </w:r>
      </w:del>
      <w:ins w:id="151" w:author="Вадим Стубеда" w:date="2020-03-19T00:49:00Z">
        <w:r w:rsidR="00D9375B" w:rsidRPr="00DC0BEB">
          <w:rPr>
            <w:rFonts w:ascii="Times New Roman" w:eastAsia="Times New Roman" w:hAnsi="Times New Roman" w:cs="Times New Roman"/>
            <w:b/>
            <w:i/>
            <w:sz w:val="24"/>
            <w:szCs w:val="24"/>
          </w:rPr>
          <w:t>А (</w:t>
        </w:r>
      </w:ins>
      <w:r w:rsidR="008F52D0" w:rsidRPr="00DC0BEB">
        <w:rPr>
          <w:rFonts w:ascii="Times New Roman" w:eastAsia="Times New Roman" w:hAnsi="Times New Roman" w:cs="Times New Roman"/>
          <w:b/>
          <w:i/>
          <w:sz w:val="24"/>
          <w:szCs w:val="24"/>
        </w:rPr>
        <w:t>x</w:t>
      </w:r>
      <w:r w:rsidR="008F52D0" w:rsidRPr="00DC0BEB">
        <w:rPr>
          <w:rFonts w:ascii="Times New Roman" w:eastAsia="Times New Roman" w:hAnsi="Times New Roman" w:cs="Times New Roman"/>
          <w:b/>
          <w:i/>
          <w:sz w:val="24"/>
          <w:szCs w:val="24"/>
          <w:vertAlign w:val="subscript"/>
        </w:rPr>
        <w:t>i</w:t>
      </w:r>
      <w:r w:rsidR="008F52D0" w:rsidRPr="00DC0BEB">
        <w:rPr>
          <w:rFonts w:ascii="Times New Roman" w:eastAsia="Times New Roman" w:hAnsi="Times New Roman" w:cs="Times New Roman"/>
          <w:b/>
          <w:i/>
          <w:sz w:val="24"/>
          <w:szCs w:val="24"/>
        </w:rPr>
        <w:t>, y</w:t>
      </w:r>
      <w:r w:rsidR="008F52D0" w:rsidRPr="00DC0BEB">
        <w:rPr>
          <w:rFonts w:ascii="Times New Roman" w:eastAsia="Times New Roman" w:hAnsi="Times New Roman" w:cs="Times New Roman"/>
          <w:b/>
          <w:i/>
          <w:sz w:val="24"/>
          <w:szCs w:val="24"/>
          <w:vertAlign w:val="subscript"/>
        </w:rPr>
        <w:t>i</w:t>
      </w:r>
      <w:r w:rsidR="008F52D0" w:rsidRPr="00DC0BEB">
        <w:rPr>
          <w:rFonts w:ascii="Times New Roman" w:eastAsia="Times New Roman" w:hAnsi="Times New Roman" w:cs="Times New Roman"/>
          <w:b/>
          <w:i/>
          <w:sz w:val="24"/>
          <w:szCs w:val="24"/>
        </w:rPr>
        <w:t>)</w:t>
      </w:r>
      <w:r w:rsidR="008F52D0" w:rsidRPr="00DC0BEB">
        <w:rPr>
          <w:rFonts w:ascii="Times New Roman" w:eastAsia="Times New Roman" w:hAnsi="Times New Roman" w:cs="Times New Roman"/>
          <w:sz w:val="24"/>
          <w:szCs w:val="24"/>
        </w:rPr>
        <w:t xml:space="preserve"> находится под кривой </w:t>
      </w:r>
      <w:r w:rsidR="008F52D0" w:rsidRPr="00DC0BEB">
        <w:rPr>
          <w:rFonts w:ascii="Times New Roman" w:eastAsia="Times New Roman" w:hAnsi="Times New Roman" w:cs="Times New Roman"/>
          <w:b/>
          <w:i/>
          <w:sz w:val="24"/>
          <w:szCs w:val="24"/>
        </w:rPr>
        <w:t>f(x)</w:t>
      </w:r>
      <w:r w:rsidR="008F52D0" w:rsidRPr="00DC0BEB">
        <w:rPr>
          <w:rFonts w:ascii="Times New Roman" w:eastAsia="Times New Roman" w:hAnsi="Times New Roman" w:cs="Times New Roman"/>
          <w:sz w:val="24"/>
          <w:szCs w:val="24"/>
        </w:rPr>
        <w:t xml:space="preserve">, то </w:t>
      </w:r>
      <w:r w:rsidR="008F52D0" w:rsidRPr="00DC0BEB">
        <w:rPr>
          <w:rFonts w:ascii="Times New Roman" w:eastAsia="Times New Roman" w:hAnsi="Times New Roman" w:cs="Times New Roman"/>
          <w:b/>
          <w:i/>
          <w:sz w:val="24"/>
          <w:szCs w:val="24"/>
        </w:rPr>
        <w:t>x</w:t>
      </w:r>
      <w:r w:rsidR="008F52D0" w:rsidRPr="00DC0BEB">
        <w:rPr>
          <w:rFonts w:ascii="Times New Roman" w:eastAsia="Times New Roman" w:hAnsi="Times New Roman" w:cs="Times New Roman"/>
          <w:b/>
          <w:i/>
          <w:sz w:val="24"/>
          <w:szCs w:val="24"/>
          <w:vertAlign w:val="subscript"/>
        </w:rPr>
        <w:t>i</w:t>
      </w:r>
      <w:r w:rsidR="008F52D0" w:rsidRPr="00DC0BEB">
        <w:rPr>
          <w:rFonts w:ascii="Times New Roman" w:eastAsia="Times New Roman" w:hAnsi="Times New Roman" w:cs="Times New Roman"/>
          <w:sz w:val="24"/>
          <w:szCs w:val="24"/>
        </w:rPr>
        <w:t xml:space="preserve"> является реализацией случайной величины </w:t>
      </w:r>
      <w:r w:rsidR="008F52D0" w:rsidRPr="00DC0BEB">
        <w:rPr>
          <w:rFonts w:ascii="Times New Roman" w:eastAsia="Times New Roman" w:hAnsi="Times New Roman" w:cs="Times New Roman"/>
          <w:b/>
          <w:i/>
          <w:sz w:val="24"/>
          <w:szCs w:val="24"/>
        </w:rPr>
        <w:t>X</w:t>
      </w:r>
      <w:r w:rsidR="008F52D0" w:rsidRPr="00DC0BEB">
        <w:rPr>
          <w:rFonts w:ascii="Times New Roman" w:eastAsia="Times New Roman" w:hAnsi="Times New Roman" w:cs="Times New Roman"/>
          <w:sz w:val="24"/>
          <w:szCs w:val="24"/>
        </w:rPr>
        <w:t xml:space="preserve">, имеющей заданное распределение </w:t>
      </w:r>
      <w:r w:rsidR="008F52D0" w:rsidRPr="00DC0BEB">
        <w:rPr>
          <w:rFonts w:ascii="Times New Roman" w:eastAsia="Times New Roman" w:hAnsi="Times New Roman" w:cs="Times New Roman"/>
          <w:b/>
          <w:i/>
          <w:sz w:val="24"/>
          <w:szCs w:val="24"/>
        </w:rPr>
        <w:t xml:space="preserve">f(x). </w:t>
      </w:r>
      <w:r w:rsidR="008F52D0" w:rsidRPr="00DC0BEB">
        <w:rPr>
          <w:rFonts w:ascii="Times New Roman" w:eastAsia="Times New Roman" w:hAnsi="Times New Roman" w:cs="Times New Roman"/>
          <w:sz w:val="24"/>
          <w:szCs w:val="24"/>
        </w:rPr>
        <w:t xml:space="preserve">А если точка </w:t>
      </w:r>
      <w:r w:rsidR="008F52D0" w:rsidRPr="00DC0BEB">
        <w:rPr>
          <w:rFonts w:ascii="Times New Roman" w:eastAsia="Times New Roman" w:hAnsi="Times New Roman" w:cs="Times New Roman"/>
          <w:b/>
          <w:i/>
          <w:sz w:val="24"/>
          <w:szCs w:val="24"/>
        </w:rPr>
        <w:t>А</w:t>
      </w:r>
      <w:r w:rsidR="008F52D0" w:rsidRPr="00DC0BEB">
        <w:rPr>
          <w:rFonts w:ascii="Times New Roman" w:eastAsia="Times New Roman" w:hAnsi="Times New Roman" w:cs="Times New Roman"/>
          <w:sz w:val="24"/>
          <w:szCs w:val="24"/>
        </w:rPr>
        <w:t xml:space="preserve"> с координатами </w:t>
      </w:r>
      <w:del w:id="152" w:author="Вадим Стубеда" w:date="2020-03-19T00:49:00Z">
        <w:r w:rsidR="008F52D0" w:rsidRPr="00DC0BEB" w:rsidDel="00D9375B">
          <w:rPr>
            <w:rFonts w:ascii="Times New Roman" w:eastAsia="Times New Roman" w:hAnsi="Times New Roman" w:cs="Times New Roman"/>
            <w:b/>
            <w:i/>
            <w:sz w:val="24"/>
            <w:szCs w:val="24"/>
          </w:rPr>
          <w:delText>А(</w:delText>
        </w:r>
      </w:del>
      <w:ins w:id="153" w:author="Вадим Стубеда" w:date="2020-03-19T00:49:00Z">
        <w:r w:rsidR="00D9375B" w:rsidRPr="00DC0BEB">
          <w:rPr>
            <w:rFonts w:ascii="Times New Roman" w:eastAsia="Times New Roman" w:hAnsi="Times New Roman" w:cs="Times New Roman"/>
            <w:b/>
            <w:i/>
            <w:sz w:val="24"/>
            <w:szCs w:val="24"/>
          </w:rPr>
          <w:t>А (</w:t>
        </w:r>
      </w:ins>
      <w:r w:rsidR="008F52D0" w:rsidRPr="00DC0BEB">
        <w:rPr>
          <w:rFonts w:ascii="Times New Roman" w:eastAsia="Times New Roman" w:hAnsi="Times New Roman" w:cs="Times New Roman"/>
          <w:b/>
          <w:i/>
          <w:sz w:val="24"/>
          <w:szCs w:val="24"/>
        </w:rPr>
        <w:t>x</w:t>
      </w:r>
      <w:r w:rsidR="008F52D0" w:rsidRPr="00DC0BEB">
        <w:rPr>
          <w:rFonts w:ascii="Times New Roman" w:eastAsia="Times New Roman" w:hAnsi="Times New Roman" w:cs="Times New Roman"/>
          <w:b/>
          <w:i/>
          <w:sz w:val="24"/>
          <w:szCs w:val="24"/>
          <w:vertAlign w:val="subscript"/>
        </w:rPr>
        <w:t>i</w:t>
      </w:r>
      <w:r w:rsidR="008F52D0" w:rsidRPr="00DC0BEB">
        <w:rPr>
          <w:rFonts w:ascii="Times New Roman" w:eastAsia="Times New Roman" w:hAnsi="Times New Roman" w:cs="Times New Roman"/>
          <w:b/>
          <w:i/>
          <w:sz w:val="24"/>
          <w:szCs w:val="24"/>
        </w:rPr>
        <w:t>, y</w:t>
      </w:r>
      <w:r w:rsidR="008F52D0" w:rsidRPr="00DC0BEB">
        <w:rPr>
          <w:rFonts w:ascii="Times New Roman" w:eastAsia="Times New Roman" w:hAnsi="Times New Roman" w:cs="Times New Roman"/>
          <w:b/>
          <w:i/>
          <w:sz w:val="24"/>
          <w:szCs w:val="24"/>
          <w:vertAlign w:val="subscript"/>
        </w:rPr>
        <w:t>i</w:t>
      </w:r>
      <w:r w:rsidR="008F52D0" w:rsidRPr="00DC0BEB">
        <w:rPr>
          <w:rFonts w:ascii="Times New Roman" w:eastAsia="Times New Roman" w:hAnsi="Times New Roman" w:cs="Times New Roman"/>
          <w:b/>
          <w:i/>
          <w:sz w:val="24"/>
          <w:szCs w:val="24"/>
        </w:rPr>
        <w:t>)</w:t>
      </w:r>
      <w:r w:rsidR="008F52D0" w:rsidRPr="00DC0BEB">
        <w:rPr>
          <w:rFonts w:ascii="Times New Roman" w:eastAsia="Times New Roman" w:hAnsi="Times New Roman" w:cs="Times New Roman"/>
          <w:sz w:val="24"/>
          <w:szCs w:val="24"/>
        </w:rPr>
        <w:t xml:space="preserve">находится над кривой </w:t>
      </w:r>
      <w:r w:rsidR="008F52D0" w:rsidRPr="00DC0BEB">
        <w:rPr>
          <w:rFonts w:ascii="Times New Roman" w:eastAsia="Times New Roman" w:hAnsi="Times New Roman" w:cs="Times New Roman"/>
          <w:b/>
          <w:i/>
          <w:sz w:val="24"/>
          <w:szCs w:val="24"/>
        </w:rPr>
        <w:t>f(x)</w:t>
      </w:r>
      <w:r w:rsidR="008F52D0" w:rsidRPr="00DC0BEB">
        <w:rPr>
          <w:rFonts w:ascii="Times New Roman" w:eastAsia="Times New Roman" w:hAnsi="Times New Roman" w:cs="Times New Roman"/>
          <w:sz w:val="24"/>
          <w:szCs w:val="24"/>
        </w:rPr>
        <w:t xml:space="preserve">, то </w:t>
      </w:r>
      <w:r w:rsidR="008F52D0" w:rsidRPr="00DC0BEB">
        <w:rPr>
          <w:rFonts w:ascii="Times New Roman" w:eastAsia="Times New Roman" w:hAnsi="Times New Roman" w:cs="Times New Roman"/>
          <w:b/>
          <w:i/>
          <w:sz w:val="24"/>
          <w:szCs w:val="24"/>
        </w:rPr>
        <w:t>x</w:t>
      </w:r>
      <w:r w:rsidR="008F52D0" w:rsidRPr="00DC0BEB">
        <w:rPr>
          <w:rFonts w:ascii="Times New Roman" w:eastAsia="Times New Roman" w:hAnsi="Times New Roman" w:cs="Times New Roman"/>
          <w:b/>
          <w:i/>
          <w:sz w:val="24"/>
          <w:szCs w:val="24"/>
          <w:vertAlign w:val="subscript"/>
        </w:rPr>
        <w:t>i</w:t>
      </w:r>
      <w:r w:rsidR="008F52D0" w:rsidRPr="00DC0BEB">
        <w:rPr>
          <w:rFonts w:ascii="Times New Roman" w:eastAsia="Times New Roman" w:hAnsi="Times New Roman" w:cs="Times New Roman"/>
          <w:sz w:val="24"/>
          <w:szCs w:val="24"/>
        </w:rPr>
        <w:t xml:space="preserve"> не является реализацией случайной величины </w:t>
      </w:r>
      <w:r w:rsidR="008F52D0" w:rsidRPr="00DC0BEB">
        <w:rPr>
          <w:rFonts w:ascii="Times New Roman" w:eastAsia="Times New Roman" w:hAnsi="Times New Roman" w:cs="Times New Roman"/>
          <w:b/>
          <w:i/>
          <w:sz w:val="24"/>
          <w:szCs w:val="24"/>
        </w:rPr>
        <w:t>X</w:t>
      </w:r>
      <w:r w:rsidR="008F52D0" w:rsidRPr="00DC0BEB">
        <w:rPr>
          <w:rFonts w:ascii="Times New Roman" w:eastAsia="Times New Roman" w:hAnsi="Times New Roman" w:cs="Times New Roman"/>
          <w:sz w:val="24"/>
          <w:szCs w:val="24"/>
        </w:rPr>
        <w:t xml:space="preserve">, имеющей заданное распределение </w:t>
      </w:r>
      <w:r w:rsidR="008F52D0" w:rsidRPr="00DC0BEB">
        <w:rPr>
          <w:rFonts w:ascii="Times New Roman" w:eastAsia="Times New Roman" w:hAnsi="Times New Roman" w:cs="Times New Roman"/>
          <w:b/>
          <w:i/>
          <w:sz w:val="24"/>
          <w:szCs w:val="24"/>
        </w:rPr>
        <w:t>f(x).</w:t>
      </w:r>
    </w:p>
    <w:p w14:paraId="625CF868" w14:textId="235379BA" w:rsidR="007851B7" w:rsidRPr="00335BBD" w:rsidRDefault="00335BBD" w:rsidP="00335BBD">
      <w:pPr>
        <w:tabs>
          <w:tab w:val="left" w:pos="709"/>
          <w:tab w:val="right" w:leader="dot" w:pos="11482"/>
        </w:tabs>
        <w:ind w:left="142"/>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5)</w:t>
      </w:r>
      <w:r w:rsidR="008F52D0" w:rsidRPr="00DC0BEB">
        <w:rPr>
          <w:rFonts w:ascii="Times New Roman" w:eastAsia="Times New Roman" w:hAnsi="Times New Roman" w:cs="Times New Roman"/>
          <w:sz w:val="24"/>
          <w:szCs w:val="24"/>
        </w:rPr>
        <w:t xml:space="preserve"> Шаги 1, 2, 3, 4 повторяются до тех пор, пока не получится требуемое число реализаций случайной величины </w:t>
      </w:r>
      <w:r w:rsidR="008F52D0" w:rsidRPr="00DC0BEB">
        <w:rPr>
          <w:rFonts w:ascii="Times New Roman" w:eastAsia="Times New Roman" w:hAnsi="Times New Roman" w:cs="Times New Roman"/>
          <w:b/>
          <w:i/>
          <w:sz w:val="24"/>
          <w:szCs w:val="24"/>
        </w:rPr>
        <w:t>X</w:t>
      </w:r>
      <w:r w:rsidR="008F52D0" w:rsidRPr="00DC0BEB">
        <w:rPr>
          <w:rFonts w:ascii="Times New Roman" w:eastAsia="Times New Roman" w:hAnsi="Times New Roman" w:cs="Times New Roman"/>
          <w:sz w:val="24"/>
          <w:szCs w:val="24"/>
        </w:rPr>
        <w:t xml:space="preserve">, имеющей заданное распределение </w:t>
      </w:r>
      <w:r w:rsidR="008F52D0" w:rsidRPr="00DC0BEB">
        <w:rPr>
          <w:rFonts w:ascii="Times New Roman" w:eastAsia="Times New Roman" w:hAnsi="Times New Roman" w:cs="Times New Roman"/>
          <w:b/>
          <w:i/>
          <w:sz w:val="24"/>
          <w:szCs w:val="24"/>
        </w:rPr>
        <w:t>f(x).</w:t>
      </w:r>
    </w:p>
    <w:p w14:paraId="23B29A0E" w14:textId="68D67628"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54" w:name="_Toc35467836"/>
      <w:r w:rsidRPr="00DC0BEB">
        <w:rPr>
          <w:rFonts w:ascii="Times New Roman" w:hAnsi="Times New Roman" w:cs="Times New Roman"/>
          <w:b/>
          <w:color w:val="000000"/>
          <w:sz w:val="24"/>
          <w:szCs w:val="24"/>
        </w:rPr>
        <w:t>Понятие верификации. Понятие высказывания, высказывательной формы и предиката. Операция импликации. Примеры.</w:t>
      </w:r>
      <w:bookmarkEnd w:id="154"/>
    </w:p>
    <w:p w14:paraId="6D6C2CD0" w14:textId="461DA69F" w:rsidR="007851B7" w:rsidRPr="00DC0BEB" w:rsidRDefault="00335BBD" w:rsidP="00DC0BEB">
      <w:pPr>
        <w:tabs>
          <w:tab w:val="left" w:pos="709"/>
          <w:tab w:val="right" w:leader="dot" w:pos="11482"/>
        </w:tabs>
        <w:ind w:left="142"/>
        <w:jc w:val="both"/>
        <w:rPr>
          <w:rFonts w:ascii="Times New Roman" w:eastAsia="Times New Roman" w:hAnsi="Times New Roman" w:cs="Times New Roman"/>
          <w:sz w:val="24"/>
          <w:szCs w:val="24"/>
        </w:rPr>
      </w:pPr>
      <w:r w:rsidRPr="00335BBD">
        <w:rPr>
          <w:rFonts w:ascii="Times New Roman" w:eastAsia="Times New Roman" w:hAnsi="Times New Roman" w:cs="Times New Roman"/>
          <w:b/>
          <w:sz w:val="24"/>
          <w:szCs w:val="24"/>
          <w:lang w:val="ru-RU"/>
        </w:rPr>
        <w:t>В</w:t>
      </w:r>
      <w:r w:rsidR="008F52D0" w:rsidRPr="00335BBD">
        <w:rPr>
          <w:rFonts w:ascii="Times New Roman" w:eastAsia="Times New Roman" w:hAnsi="Times New Roman" w:cs="Times New Roman"/>
          <w:b/>
          <w:sz w:val="24"/>
          <w:szCs w:val="24"/>
        </w:rPr>
        <w:t>ерификацией</w:t>
      </w:r>
      <w:r w:rsidR="008F52D0" w:rsidRPr="00DC0B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sz w:val="24"/>
          <w:szCs w:val="24"/>
        </w:rPr>
        <w:t>подтверждение экспертизой и представлением объективных доказательств того, что конкретные требования полностью реализованы</w:t>
      </w:r>
    </w:p>
    <w:p w14:paraId="16A0BF5C" w14:textId="77777777" w:rsidR="00335BBD" w:rsidRDefault="00335BBD" w:rsidP="00DC0BEB">
      <w:pPr>
        <w:tabs>
          <w:tab w:val="left" w:pos="709"/>
          <w:tab w:val="right" w:leader="dot" w:pos="11482"/>
        </w:tabs>
        <w:ind w:left="142"/>
        <w:jc w:val="both"/>
        <w:rPr>
          <w:rFonts w:ascii="Times New Roman" w:eastAsia="Times New Roman" w:hAnsi="Times New Roman" w:cs="Times New Roman"/>
          <w:sz w:val="24"/>
          <w:szCs w:val="24"/>
        </w:rPr>
      </w:pPr>
      <w:r w:rsidRPr="00335BBD">
        <w:rPr>
          <w:rFonts w:ascii="Times New Roman" w:eastAsia="Times New Roman" w:hAnsi="Times New Roman" w:cs="Times New Roman"/>
          <w:i/>
          <w:sz w:val="24"/>
          <w:szCs w:val="24"/>
          <w:lang w:val="ru-RU"/>
        </w:rPr>
        <w:t>В</w:t>
      </w:r>
      <w:r w:rsidR="008F52D0" w:rsidRPr="00335BBD">
        <w:rPr>
          <w:rFonts w:ascii="Times New Roman" w:eastAsia="Times New Roman" w:hAnsi="Times New Roman" w:cs="Times New Roman"/>
          <w:i/>
          <w:sz w:val="24"/>
          <w:szCs w:val="24"/>
        </w:rPr>
        <w:t>ерификацией</w:t>
      </w:r>
      <w:r w:rsidR="008F52D0" w:rsidRPr="00DC0B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8F52D0" w:rsidRPr="00DC0BEB">
        <w:rPr>
          <w:rFonts w:ascii="Times New Roman" w:eastAsia="Times New Roman" w:hAnsi="Times New Roman" w:cs="Times New Roman"/>
          <w:sz w:val="24"/>
          <w:szCs w:val="24"/>
        </w:rPr>
        <w:t xml:space="preserve"> процесс проверки правильности какой-то работы ЖЦ.</w:t>
      </w:r>
    </w:p>
    <w:p w14:paraId="6A002B95" w14:textId="23873FA1" w:rsidR="007851B7" w:rsidRPr="00335BBD"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35BBD">
        <w:rPr>
          <w:rFonts w:ascii="Times New Roman" w:eastAsia="Times New Roman" w:hAnsi="Times New Roman" w:cs="Times New Roman"/>
          <w:sz w:val="18"/>
          <w:szCs w:val="24"/>
        </w:rPr>
        <w:t>Чем раньше начать верификацию работ, тем выше будет качество будущего ПО, тем раньше будут найдены все дефекты при разработке ПО.</w:t>
      </w:r>
    </w:p>
    <w:p w14:paraId="249851EE" w14:textId="75017DDE" w:rsidR="007851B7"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35BBD">
        <w:rPr>
          <w:rFonts w:ascii="Times New Roman" w:eastAsia="Times New Roman" w:hAnsi="Times New Roman" w:cs="Times New Roman"/>
          <w:sz w:val="18"/>
          <w:szCs w:val="24"/>
        </w:rPr>
        <w:t>Верификация программ состоит в формальном доказательстве их правильности. В отличие от тестирования, имеющего дело со свойствами отдельных процессов программы, верификация имеет дело со свойствами всей программы и для всей совокупности исходных данных.</w:t>
      </w:r>
    </w:p>
    <w:p w14:paraId="55469C8B" w14:textId="77777777" w:rsidR="00C049C6" w:rsidRPr="00335BBD" w:rsidRDefault="00C049C6" w:rsidP="00DC0BEB">
      <w:pPr>
        <w:tabs>
          <w:tab w:val="left" w:pos="709"/>
          <w:tab w:val="right" w:leader="dot" w:pos="11482"/>
        </w:tabs>
        <w:ind w:left="142"/>
        <w:jc w:val="both"/>
        <w:rPr>
          <w:rFonts w:ascii="Times New Roman" w:eastAsia="Times New Roman" w:hAnsi="Times New Roman" w:cs="Times New Roman"/>
          <w:sz w:val="18"/>
          <w:szCs w:val="24"/>
        </w:rPr>
      </w:pPr>
    </w:p>
    <w:p w14:paraId="028BF08E" w14:textId="77777777" w:rsidR="007851B7" w:rsidRPr="00DC0BEB" w:rsidRDefault="008F52D0" w:rsidP="00335BBD">
      <w:pPr>
        <w:tabs>
          <w:tab w:val="left" w:pos="709"/>
          <w:tab w:val="right" w:leader="dot" w:pos="11482"/>
        </w:tabs>
        <w:spacing w:line="240" w:lineRule="auto"/>
        <w:ind w:left="142"/>
        <w:rPr>
          <w:rFonts w:ascii="Times New Roman" w:hAnsi="Times New Roman" w:cs="Times New Roman"/>
          <w:b/>
          <w:sz w:val="24"/>
          <w:szCs w:val="24"/>
        </w:rPr>
      </w:pPr>
      <w:r w:rsidRPr="00DC0BEB">
        <w:rPr>
          <w:rFonts w:ascii="Times New Roman" w:hAnsi="Times New Roman" w:cs="Times New Roman"/>
          <w:b/>
          <w:sz w:val="24"/>
          <w:szCs w:val="24"/>
        </w:rPr>
        <w:t>Элементы математической логики</w:t>
      </w:r>
    </w:p>
    <w:p w14:paraId="4D9829F0" w14:textId="77777777" w:rsidR="007851B7" w:rsidRPr="00DC0BEB" w:rsidRDefault="008F52D0" w:rsidP="00335BBD">
      <w:pPr>
        <w:tabs>
          <w:tab w:val="left" w:pos="709"/>
          <w:tab w:val="right" w:leader="dot" w:pos="11482"/>
        </w:tabs>
        <w:spacing w:line="240" w:lineRule="auto"/>
        <w:ind w:left="142"/>
        <w:jc w:val="center"/>
        <w:rPr>
          <w:rFonts w:ascii="Times New Roman" w:eastAsia="Times New Roman" w:hAnsi="Times New Roman" w:cs="Times New Roman"/>
          <w:b/>
          <w:sz w:val="24"/>
          <w:szCs w:val="24"/>
        </w:rPr>
      </w:pPr>
      <w:r w:rsidRPr="00DC0BEB">
        <w:rPr>
          <w:rFonts w:ascii="Times New Roman" w:eastAsia="Times New Roman" w:hAnsi="Times New Roman" w:cs="Times New Roman"/>
          <w:b/>
          <w:sz w:val="24"/>
          <w:szCs w:val="24"/>
        </w:rPr>
        <w:t>Исчисление высказываний</w:t>
      </w:r>
    </w:p>
    <w:p w14:paraId="618DB86D"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Исчисление высказываний</w:t>
      </w:r>
      <w:r w:rsidRPr="00DC0BEB">
        <w:rPr>
          <w:rFonts w:ascii="Times New Roman" w:eastAsia="Times New Roman" w:hAnsi="Times New Roman" w:cs="Times New Roman"/>
          <w:sz w:val="24"/>
          <w:szCs w:val="24"/>
        </w:rPr>
        <w:t xml:space="preserve"> - это совокупность правил для определения истинности или ложности высказываний.</w:t>
      </w:r>
    </w:p>
    <w:p w14:paraId="14E90F15"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 xml:space="preserve">Высказывание </w:t>
      </w:r>
      <w:r w:rsidRPr="00DC0BEB">
        <w:rPr>
          <w:rFonts w:ascii="Times New Roman" w:eastAsia="Times New Roman" w:hAnsi="Times New Roman" w:cs="Times New Roman"/>
          <w:sz w:val="24"/>
          <w:szCs w:val="24"/>
        </w:rPr>
        <w:t>- это предложение, которое либо истинно, либо ложно.</w:t>
      </w:r>
    </w:p>
    <w:p w14:paraId="4BF4582B" w14:textId="77777777" w:rsidR="007851B7" w:rsidRPr="00C049C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C049C6">
        <w:rPr>
          <w:rFonts w:ascii="Times New Roman" w:eastAsia="Times New Roman" w:hAnsi="Times New Roman" w:cs="Times New Roman"/>
          <w:sz w:val="16"/>
          <w:szCs w:val="24"/>
        </w:rPr>
        <w:t xml:space="preserve">Предложение </w:t>
      </w:r>
      <w:r w:rsidRPr="00C049C6">
        <w:rPr>
          <w:rFonts w:ascii="Times New Roman" w:eastAsia="Times New Roman" w:hAnsi="Times New Roman" w:cs="Times New Roman"/>
          <w:b/>
          <w:i/>
          <w:sz w:val="16"/>
          <w:szCs w:val="24"/>
        </w:rPr>
        <w:t>x</w:t>
      </w:r>
      <w:r w:rsidRPr="00C049C6">
        <w:rPr>
          <w:rFonts w:ascii="Times New Roman" w:eastAsia="Times New Roman" w:hAnsi="Times New Roman" w:cs="Times New Roman"/>
          <w:b/>
          <w:i/>
          <w:sz w:val="16"/>
          <w:szCs w:val="24"/>
          <w:vertAlign w:val="superscript"/>
        </w:rPr>
        <w:t xml:space="preserve">2 </w:t>
      </w:r>
      <w:r w:rsidRPr="00C049C6">
        <w:rPr>
          <w:rFonts w:ascii="Times New Roman" w:eastAsia="Times New Roman" w:hAnsi="Times New Roman" w:cs="Times New Roman"/>
          <w:b/>
          <w:i/>
          <w:sz w:val="16"/>
          <w:szCs w:val="24"/>
        </w:rPr>
        <w:t>= 4</w:t>
      </w:r>
      <w:r w:rsidRPr="00C049C6">
        <w:rPr>
          <w:rFonts w:ascii="Times New Roman" w:eastAsia="Times New Roman" w:hAnsi="Times New Roman" w:cs="Times New Roman"/>
          <w:sz w:val="16"/>
          <w:szCs w:val="24"/>
        </w:rPr>
        <w:t xml:space="preserve">, например, не является высказыванием, т.к. чтобы говорить об истинности или ложности высказывания, нужны дополнительные сведения (чему равно число </w:t>
      </w:r>
      <w:r w:rsidRPr="00C049C6">
        <w:rPr>
          <w:rFonts w:ascii="Times New Roman" w:eastAsia="Times New Roman" w:hAnsi="Times New Roman" w:cs="Times New Roman"/>
          <w:b/>
          <w:i/>
          <w:sz w:val="16"/>
          <w:szCs w:val="24"/>
        </w:rPr>
        <w:t>x</w:t>
      </w:r>
      <w:r w:rsidRPr="00C049C6">
        <w:rPr>
          <w:rFonts w:ascii="Times New Roman" w:eastAsia="Times New Roman" w:hAnsi="Times New Roman" w:cs="Times New Roman"/>
          <w:sz w:val="16"/>
          <w:szCs w:val="24"/>
        </w:rPr>
        <w:t xml:space="preserve">). В этом предложении </w:t>
      </w:r>
      <w:r w:rsidRPr="00C049C6">
        <w:rPr>
          <w:rFonts w:ascii="Times New Roman" w:eastAsia="Times New Roman" w:hAnsi="Times New Roman" w:cs="Times New Roman"/>
          <w:b/>
          <w:i/>
          <w:sz w:val="16"/>
          <w:szCs w:val="24"/>
        </w:rPr>
        <w:t>x</w:t>
      </w:r>
      <w:r w:rsidRPr="00C049C6">
        <w:rPr>
          <w:rFonts w:ascii="Times New Roman" w:eastAsia="Times New Roman" w:hAnsi="Times New Roman" w:cs="Times New Roman"/>
          <w:sz w:val="16"/>
          <w:szCs w:val="24"/>
        </w:rPr>
        <w:t xml:space="preserve"> - некоторая переменная, вместо которой можно подставить элементы некоторого множества, называемые значениями этой переменной.</w:t>
      </w:r>
    </w:p>
    <w:p w14:paraId="77E744A8" w14:textId="6EC9724B"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Предложение, которое соде</w:t>
      </w:r>
      <w:r w:rsidR="00C049C6">
        <w:rPr>
          <w:rFonts w:ascii="Times New Roman" w:eastAsia="Times New Roman" w:hAnsi="Times New Roman" w:cs="Times New Roman"/>
          <w:sz w:val="24"/>
          <w:szCs w:val="24"/>
        </w:rPr>
        <w:t xml:space="preserve">ржит хотя бы одну переменную и </w:t>
      </w:r>
      <w:r w:rsidRPr="00DC0BEB">
        <w:rPr>
          <w:rFonts w:ascii="Times New Roman" w:eastAsia="Times New Roman" w:hAnsi="Times New Roman" w:cs="Times New Roman"/>
          <w:sz w:val="24"/>
          <w:szCs w:val="24"/>
        </w:rPr>
        <w:t xml:space="preserve">становится высказыванием при подстановке вместо всех переменных их значений, называется </w:t>
      </w:r>
      <w:r w:rsidRPr="00DC0BEB">
        <w:rPr>
          <w:rFonts w:ascii="Times New Roman" w:eastAsia="Times New Roman" w:hAnsi="Times New Roman" w:cs="Times New Roman"/>
          <w:b/>
          <w:i/>
          <w:sz w:val="24"/>
          <w:szCs w:val="24"/>
        </w:rPr>
        <w:t xml:space="preserve">высказывательной формой </w:t>
      </w:r>
      <w:r w:rsidRPr="00DC0BEB">
        <w:rPr>
          <w:rFonts w:ascii="Times New Roman" w:eastAsia="Times New Roman" w:hAnsi="Times New Roman" w:cs="Times New Roman"/>
          <w:sz w:val="24"/>
          <w:szCs w:val="24"/>
        </w:rPr>
        <w:t>(</w:t>
      </w:r>
      <w:r w:rsidRPr="00DC0BEB">
        <w:rPr>
          <w:rFonts w:ascii="Times New Roman" w:eastAsia="Times New Roman" w:hAnsi="Times New Roman" w:cs="Times New Roman"/>
          <w:b/>
          <w:sz w:val="24"/>
          <w:szCs w:val="24"/>
        </w:rPr>
        <w:t>ВФ</w:t>
      </w:r>
      <w:r w:rsidRPr="00DC0BEB">
        <w:rPr>
          <w:rFonts w:ascii="Times New Roman" w:eastAsia="Times New Roman" w:hAnsi="Times New Roman" w:cs="Times New Roman"/>
          <w:sz w:val="24"/>
          <w:szCs w:val="24"/>
        </w:rPr>
        <w:t>).</w:t>
      </w:r>
    </w:p>
    <w:p w14:paraId="7E41D577" w14:textId="77777777" w:rsidR="007851B7" w:rsidRPr="00C049C6" w:rsidRDefault="008F52D0" w:rsidP="00DC0BEB">
      <w:pPr>
        <w:tabs>
          <w:tab w:val="left" w:pos="709"/>
          <w:tab w:val="right" w:leader="dot" w:pos="11482"/>
        </w:tabs>
        <w:ind w:left="142"/>
        <w:jc w:val="both"/>
        <w:rPr>
          <w:rFonts w:ascii="Times New Roman" w:eastAsia="Times New Roman" w:hAnsi="Times New Roman" w:cs="Times New Roman"/>
          <w:sz w:val="20"/>
          <w:szCs w:val="24"/>
        </w:rPr>
      </w:pPr>
      <w:r w:rsidRPr="00C049C6">
        <w:rPr>
          <w:rFonts w:ascii="Times New Roman" w:eastAsia="Times New Roman" w:hAnsi="Times New Roman" w:cs="Times New Roman"/>
          <w:sz w:val="20"/>
          <w:szCs w:val="24"/>
        </w:rPr>
        <w:t>В математической логике всякое предложение, составленное из высказываний с помощью логических связок (и; или; если то; тогда и только тогда, когда и т.п.), становится высказыванием.</w:t>
      </w:r>
    </w:p>
    <w:p w14:paraId="3EA740EC" w14:textId="77777777" w:rsidR="007851B7" w:rsidRPr="00DC0BEB" w:rsidRDefault="008F52D0" w:rsidP="00DC0BEB">
      <w:pPr>
        <w:tabs>
          <w:tab w:val="left" w:pos="709"/>
          <w:tab w:val="right" w:leader="dot" w:pos="11482"/>
        </w:tabs>
        <w:spacing w:before="240" w:after="240"/>
        <w:ind w:left="142"/>
        <w:jc w:val="center"/>
        <w:rPr>
          <w:rFonts w:ascii="Times New Roman" w:eastAsia="Times New Roman" w:hAnsi="Times New Roman" w:cs="Times New Roman"/>
          <w:b/>
          <w:sz w:val="24"/>
          <w:szCs w:val="24"/>
        </w:rPr>
      </w:pPr>
      <w:r w:rsidRPr="00DC0BEB">
        <w:rPr>
          <w:rFonts w:ascii="Times New Roman" w:eastAsia="Times New Roman" w:hAnsi="Times New Roman" w:cs="Times New Roman"/>
          <w:b/>
          <w:sz w:val="24"/>
          <w:szCs w:val="24"/>
        </w:rPr>
        <w:t>Операции над высказываниями</w:t>
      </w:r>
    </w:p>
    <w:p w14:paraId="10A40598" w14:textId="1CC32AAC" w:rsidR="007851B7" w:rsidRPr="00C049C6" w:rsidRDefault="00C049C6" w:rsidP="00FE6139">
      <w:pPr>
        <w:pStyle w:val="af9"/>
        <w:numPr>
          <w:ilvl w:val="0"/>
          <w:numId w:val="75"/>
        </w:numPr>
        <w:tabs>
          <w:tab w:val="left" w:pos="709"/>
          <w:tab w:val="right" w:leader="dot" w:pos="11482"/>
        </w:tabs>
        <w:rPr>
          <w:rFonts w:ascii="Times New Roman" w:eastAsia="Times New Roman" w:hAnsi="Times New Roman" w:cs="Times New Roman"/>
          <w:sz w:val="24"/>
          <w:szCs w:val="24"/>
          <w:lang w:val="en-US"/>
        </w:rPr>
      </w:pPr>
      <w:r w:rsidRPr="00C049C6">
        <w:rPr>
          <w:rFonts w:ascii="Times New Roman" w:eastAsia="Times New Roman" w:hAnsi="Times New Roman" w:cs="Times New Roman"/>
          <w:sz w:val="24"/>
          <w:szCs w:val="24"/>
        </w:rPr>
        <w:t>Конъюнкция</w:t>
      </w:r>
    </w:p>
    <w:p w14:paraId="1E60802F" w14:textId="67FC3ACC" w:rsidR="007851B7" w:rsidRPr="00C049C6" w:rsidRDefault="008F52D0" w:rsidP="00FE6139">
      <w:pPr>
        <w:pStyle w:val="af9"/>
        <w:numPr>
          <w:ilvl w:val="0"/>
          <w:numId w:val="75"/>
        </w:numPr>
        <w:tabs>
          <w:tab w:val="left" w:pos="709"/>
          <w:tab w:val="right" w:leader="dot" w:pos="11482"/>
        </w:tabs>
        <w:rPr>
          <w:rFonts w:ascii="Times New Roman" w:eastAsia="Times New Roman" w:hAnsi="Times New Roman" w:cs="Times New Roman"/>
          <w:sz w:val="24"/>
          <w:szCs w:val="24"/>
          <w:lang w:val="en-US"/>
        </w:rPr>
      </w:pPr>
      <w:r w:rsidRPr="00C049C6">
        <w:rPr>
          <w:rFonts w:ascii="Times New Roman" w:eastAsia="Times New Roman" w:hAnsi="Times New Roman" w:cs="Times New Roman"/>
          <w:sz w:val="24"/>
          <w:szCs w:val="24"/>
        </w:rPr>
        <w:t>Дизъюнкция</w:t>
      </w:r>
    </w:p>
    <w:p w14:paraId="79CBE19D" w14:textId="757F1548" w:rsidR="007851B7" w:rsidRPr="00C049C6" w:rsidRDefault="008F52D0" w:rsidP="00FE6139">
      <w:pPr>
        <w:pStyle w:val="af9"/>
        <w:numPr>
          <w:ilvl w:val="0"/>
          <w:numId w:val="75"/>
        </w:numPr>
        <w:tabs>
          <w:tab w:val="left" w:pos="709"/>
          <w:tab w:val="right" w:leader="dot" w:pos="11482"/>
        </w:tabs>
        <w:jc w:val="both"/>
        <w:rPr>
          <w:rFonts w:ascii="Times New Roman" w:eastAsia="Times New Roman" w:hAnsi="Times New Roman" w:cs="Times New Roman"/>
          <w:sz w:val="24"/>
          <w:szCs w:val="24"/>
          <w:lang w:val="ru-RU"/>
        </w:rPr>
      </w:pPr>
      <w:r w:rsidRPr="00C049C6">
        <w:rPr>
          <w:rFonts w:ascii="Times New Roman" w:eastAsia="Times New Roman" w:hAnsi="Times New Roman" w:cs="Times New Roman"/>
          <w:sz w:val="24"/>
          <w:szCs w:val="24"/>
        </w:rPr>
        <w:t>Отрицание</w:t>
      </w:r>
    </w:p>
    <w:p w14:paraId="669BC0AB" w14:textId="25D47165" w:rsidR="007851B7" w:rsidRPr="00C049C6" w:rsidRDefault="008F52D0" w:rsidP="00FE6139">
      <w:pPr>
        <w:pStyle w:val="af9"/>
        <w:numPr>
          <w:ilvl w:val="0"/>
          <w:numId w:val="75"/>
        </w:numPr>
        <w:tabs>
          <w:tab w:val="left" w:pos="709"/>
          <w:tab w:val="right" w:leader="dot" w:pos="11482"/>
        </w:tabs>
        <w:jc w:val="both"/>
        <w:rPr>
          <w:rFonts w:ascii="Times New Roman" w:eastAsia="Times New Roman" w:hAnsi="Times New Roman" w:cs="Times New Roman"/>
          <w:sz w:val="24"/>
          <w:szCs w:val="24"/>
        </w:rPr>
      </w:pPr>
      <w:r w:rsidRPr="00C049C6">
        <w:rPr>
          <w:rFonts w:ascii="Times New Roman" w:eastAsia="Times New Roman" w:hAnsi="Times New Roman" w:cs="Times New Roman"/>
          <w:sz w:val="24"/>
          <w:szCs w:val="24"/>
        </w:rPr>
        <w:t>Импликация</w:t>
      </w:r>
    </w:p>
    <w:p w14:paraId="6AFFD3B2" w14:textId="77777777" w:rsidR="007851B7" w:rsidRPr="00C049C6"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C049C6">
        <w:rPr>
          <w:rFonts w:ascii="Times New Roman" w:eastAsia="Times New Roman" w:hAnsi="Times New Roman" w:cs="Times New Roman"/>
          <w:sz w:val="18"/>
          <w:szCs w:val="24"/>
        </w:rPr>
        <w:t>Определение импликации соответствует употреблению союза "</w:t>
      </w:r>
      <w:r w:rsidRPr="00C049C6">
        <w:rPr>
          <w:rFonts w:ascii="Times New Roman" w:eastAsia="Times New Roman" w:hAnsi="Times New Roman" w:cs="Times New Roman"/>
          <w:i/>
          <w:sz w:val="18"/>
          <w:szCs w:val="24"/>
        </w:rPr>
        <w:t>если-то</w:t>
      </w:r>
      <w:r w:rsidRPr="00C049C6">
        <w:rPr>
          <w:rFonts w:ascii="Times New Roman" w:eastAsia="Times New Roman" w:hAnsi="Times New Roman" w:cs="Times New Roman"/>
          <w:sz w:val="18"/>
          <w:szCs w:val="24"/>
        </w:rPr>
        <w:t xml:space="preserve">" не только в математике, но и в обыденной речи. По определению логической операции смысл составляющих высказываний не учитывается. Составляющие высказывания рассматриваются как объекты, обладающие единственным свойством: </w:t>
      </w:r>
      <w:r w:rsidRPr="00C049C6">
        <w:rPr>
          <w:rFonts w:ascii="Times New Roman" w:eastAsia="Times New Roman" w:hAnsi="Times New Roman" w:cs="Times New Roman"/>
          <w:i/>
          <w:sz w:val="18"/>
          <w:szCs w:val="24"/>
        </w:rPr>
        <w:t>быть истинными или ложными</w:t>
      </w:r>
      <w:r w:rsidRPr="00C049C6">
        <w:rPr>
          <w:rFonts w:ascii="Times New Roman" w:eastAsia="Times New Roman" w:hAnsi="Times New Roman" w:cs="Times New Roman"/>
          <w:sz w:val="18"/>
          <w:szCs w:val="24"/>
        </w:rPr>
        <w:t>.</w:t>
      </w:r>
    </w:p>
    <w:p w14:paraId="73695117" w14:textId="77777777" w:rsidR="007851B7" w:rsidRPr="00DC0BEB" w:rsidRDefault="008F52D0" w:rsidP="00DC0BEB">
      <w:pPr>
        <w:tabs>
          <w:tab w:val="left" w:pos="709"/>
          <w:tab w:val="right" w:leader="dot" w:pos="11482"/>
        </w:tabs>
        <w:spacing w:before="240" w:after="240"/>
        <w:ind w:left="142"/>
        <w:jc w:val="center"/>
        <w:rPr>
          <w:rFonts w:ascii="Times New Roman" w:eastAsia="Times New Roman" w:hAnsi="Times New Roman" w:cs="Times New Roman"/>
          <w:b/>
          <w:sz w:val="24"/>
          <w:szCs w:val="24"/>
        </w:rPr>
      </w:pPr>
      <w:r w:rsidRPr="00DC0BEB">
        <w:rPr>
          <w:rFonts w:ascii="Times New Roman" w:eastAsia="Times New Roman" w:hAnsi="Times New Roman" w:cs="Times New Roman"/>
          <w:b/>
          <w:sz w:val="24"/>
          <w:szCs w:val="24"/>
        </w:rPr>
        <w:t>Исчисление предикатов</w:t>
      </w:r>
    </w:p>
    <w:p w14:paraId="2A58E242" w14:textId="77777777" w:rsidR="007851B7" w:rsidRPr="00F20F41"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F20F41">
        <w:rPr>
          <w:rFonts w:ascii="Times New Roman" w:eastAsia="Times New Roman" w:hAnsi="Times New Roman" w:cs="Times New Roman"/>
          <w:sz w:val="18"/>
          <w:szCs w:val="24"/>
        </w:rPr>
        <w:t>Исчисление предикатов является расширением логики высказываний.</w:t>
      </w:r>
    </w:p>
    <w:p w14:paraId="2EECBE0B" w14:textId="77777777" w:rsidR="007851B7" w:rsidRPr="00F20F41"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F20F41">
        <w:rPr>
          <w:rFonts w:ascii="Times New Roman" w:eastAsia="Times New Roman" w:hAnsi="Times New Roman" w:cs="Times New Roman"/>
          <w:sz w:val="18"/>
          <w:szCs w:val="24"/>
        </w:rPr>
        <w:t xml:space="preserve">Рассмотрим высказывательную форму </w:t>
      </w:r>
      <w:r w:rsidRPr="00F20F41">
        <w:rPr>
          <w:rFonts w:ascii="Times New Roman" w:eastAsia="Times New Roman" w:hAnsi="Times New Roman" w:cs="Times New Roman"/>
          <w:b/>
          <w:i/>
          <w:sz w:val="18"/>
          <w:szCs w:val="24"/>
        </w:rPr>
        <w:t>sin(x)=1.</w:t>
      </w:r>
      <w:r w:rsidRPr="00F20F41">
        <w:rPr>
          <w:rFonts w:ascii="Times New Roman" w:eastAsia="Times New Roman" w:hAnsi="Times New Roman" w:cs="Times New Roman"/>
          <w:sz w:val="18"/>
          <w:szCs w:val="24"/>
        </w:rPr>
        <w:t xml:space="preserve"> Данная форма каждому </w:t>
      </w:r>
      <w:r w:rsidRPr="00F20F41">
        <w:rPr>
          <w:rFonts w:ascii="Times New Roman" w:eastAsia="Times New Roman" w:hAnsi="Times New Roman" w:cs="Times New Roman"/>
          <w:b/>
          <w:i/>
          <w:sz w:val="18"/>
          <w:szCs w:val="24"/>
        </w:rPr>
        <w:t>x</w:t>
      </w:r>
      <w:r w:rsidRPr="00F20F41">
        <w:rPr>
          <w:rFonts w:ascii="Times New Roman" w:eastAsia="Times New Roman" w:hAnsi="Times New Roman" w:cs="Times New Roman"/>
          <w:sz w:val="18"/>
          <w:szCs w:val="24"/>
        </w:rPr>
        <w:t xml:space="preserve"> на множестве действительных чисел ставит в соответствие некоторое высказывание и тем самым одно из значений истинности. Таким образом, данная высказывательная форма задаёт отображение множества действительных чисел </w:t>
      </w:r>
      <w:r w:rsidRPr="00F20F41">
        <w:rPr>
          <w:rFonts w:ascii="Times New Roman" w:eastAsia="Times New Roman" w:hAnsi="Times New Roman" w:cs="Times New Roman"/>
          <w:b/>
          <w:i/>
          <w:sz w:val="18"/>
          <w:szCs w:val="24"/>
        </w:rPr>
        <w:t>R</w:t>
      </w:r>
      <w:r w:rsidRPr="00F20F41">
        <w:rPr>
          <w:rFonts w:ascii="Times New Roman" w:eastAsia="Times New Roman" w:hAnsi="Times New Roman" w:cs="Times New Roman"/>
          <w:sz w:val="18"/>
          <w:szCs w:val="24"/>
        </w:rPr>
        <w:t xml:space="preserve"> на множество значений {</w:t>
      </w:r>
      <w:r w:rsidRPr="00F20F41">
        <w:rPr>
          <w:rFonts w:ascii="Times New Roman" w:eastAsia="Times New Roman" w:hAnsi="Times New Roman" w:cs="Times New Roman"/>
          <w:b/>
          <w:i/>
          <w:sz w:val="18"/>
          <w:szCs w:val="24"/>
        </w:rPr>
        <w:t>Истина, Ложь</w:t>
      </w:r>
      <w:r w:rsidRPr="00F20F41">
        <w:rPr>
          <w:rFonts w:ascii="Times New Roman" w:eastAsia="Times New Roman" w:hAnsi="Times New Roman" w:cs="Times New Roman"/>
          <w:sz w:val="18"/>
          <w:szCs w:val="24"/>
        </w:rPr>
        <w:t xml:space="preserve">}, то есть задаёт функцию с областью определения </w:t>
      </w:r>
      <w:r w:rsidRPr="00F20F41">
        <w:rPr>
          <w:rFonts w:ascii="Times New Roman" w:eastAsia="Times New Roman" w:hAnsi="Times New Roman" w:cs="Times New Roman"/>
          <w:b/>
          <w:i/>
          <w:sz w:val="18"/>
          <w:szCs w:val="24"/>
        </w:rPr>
        <w:t>R</w:t>
      </w:r>
      <w:r w:rsidRPr="00F20F41">
        <w:rPr>
          <w:rFonts w:ascii="Times New Roman" w:eastAsia="Times New Roman" w:hAnsi="Times New Roman" w:cs="Times New Roman"/>
          <w:sz w:val="18"/>
          <w:szCs w:val="24"/>
        </w:rPr>
        <w:t xml:space="preserve"> и множеством значений </w:t>
      </w:r>
      <w:r w:rsidRPr="00F20F41">
        <w:rPr>
          <w:rFonts w:ascii="Times New Roman" w:eastAsia="Times New Roman" w:hAnsi="Times New Roman" w:cs="Times New Roman"/>
          <w:b/>
          <w:i/>
          <w:sz w:val="18"/>
          <w:szCs w:val="24"/>
        </w:rPr>
        <w:t>{Истина, Ложь}</w:t>
      </w:r>
      <w:r w:rsidRPr="00F20F41">
        <w:rPr>
          <w:rFonts w:ascii="Times New Roman" w:eastAsia="Times New Roman" w:hAnsi="Times New Roman" w:cs="Times New Roman"/>
          <w:sz w:val="18"/>
          <w:szCs w:val="24"/>
        </w:rPr>
        <w:t>.</w:t>
      </w:r>
    </w:p>
    <w:p w14:paraId="4B436B16" w14:textId="77777777" w:rsidR="007851B7" w:rsidRPr="00F20F41"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F20F41">
        <w:rPr>
          <w:rFonts w:ascii="Times New Roman" w:eastAsia="Times New Roman" w:hAnsi="Times New Roman" w:cs="Times New Roman"/>
          <w:sz w:val="18"/>
          <w:szCs w:val="24"/>
        </w:rPr>
        <w:t xml:space="preserve">Функция, все значения которой принадлежат множеству </w:t>
      </w:r>
      <w:r w:rsidRPr="00F20F41">
        <w:rPr>
          <w:rFonts w:ascii="Times New Roman" w:eastAsia="Times New Roman" w:hAnsi="Times New Roman" w:cs="Times New Roman"/>
          <w:b/>
          <w:i/>
          <w:sz w:val="18"/>
          <w:szCs w:val="24"/>
        </w:rPr>
        <w:t>{Истина, Ложь},</w:t>
      </w:r>
      <w:r w:rsidRPr="00F20F41">
        <w:rPr>
          <w:rFonts w:ascii="Times New Roman" w:eastAsia="Times New Roman" w:hAnsi="Times New Roman" w:cs="Times New Roman"/>
          <w:sz w:val="18"/>
          <w:szCs w:val="24"/>
        </w:rPr>
        <w:t xml:space="preserve"> называется </w:t>
      </w:r>
      <w:r w:rsidRPr="00F20F41">
        <w:rPr>
          <w:rFonts w:ascii="Times New Roman" w:eastAsia="Times New Roman" w:hAnsi="Times New Roman" w:cs="Times New Roman"/>
          <w:b/>
          <w:i/>
          <w:sz w:val="18"/>
          <w:szCs w:val="24"/>
        </w:rPr>
        <w:t>предикатом</w:t>
      </w:r>
      <w:r w:rsidRPr="00F20F41">
        <w:rPr>
          <w:rFonts w:ascii="Times New Roman" w:eastAsia="Times New Roman" w:hAnsi="Times New Roman" w:cs="Times New Roman"/>
          <w:sz w:val="18"/>
          <w:szCs w:val="24"/>
        </w:rPr>
        <w:t>. Чаще всего предикаты задаются с помощью высказывательных форм.</w:t>
      </w:r>
    </w:p>
    <w:p w14:paraId="74700295" w14:textId="1890A96D" w:rsidR="007851B7" w:rsidRPr="00F20F41" w:rsidRDefault="00F20F41" w:rsidP="00DC0BEB">
      <w:pPr>
        <w:tabs>
          <w:tab w:val="left" w:pos="709"/>
          <w:tab w:val="right" w:leader="dot" w:pos="11482"/>
        </w:tabs>
        <w:ind w:left="142"/>
        <w:jc w:val="both"/>
        <w:rPr>
          <w:rFonts w:ascii="Times New Roman" w:eastAsia="Times New Roman" w:hAnsi="Times New Roman" w:cs="Times New Roman"/>
          <w:sz w:val="18"/>
          <w:szCs w:val="24"/>
          <w:lang w:val="ru-RU"/>
        </w:rPr>
      </w:pPr>
      <w:r>
        <w:rPr>
          <w:rFonts w:ascii="Times New Roman" w:eastAsia="Times New Roman" w:hAnsi="Times New Roman" w:cs="Times New Roman"/>
          <w:sz w:val="18"/>
          <w:szCs w:val="24"/>
        </w:rPr>
        <w:t>Например</w:t>
      </w:r>
      <w:r>
        <w:rPr>
          <w:rFonts w:ascii="Times New Roman" w:eastAsia="Times New Roman" w:hAnsi="Times New Roman" w:cs="Times New Roman"/>
          <w:sz w:val="18"/>
          <w:szCs w:val="24"/>
          <w:lang w:val="ru-RU"/>
        </w:rPr>
        <w:t>:</w:t>
      </w:r>
    </w:p>
    <w:p w14:paraId="081FF4EF" w14:textId="72D0B3CC" w:rsidR="007851B7" w:rsidRPr="00F20F41" w:rsidRDefault="00F20F41" w:rsidP="00FE6139">
      <w:pPr>
        <w:pStyle w:val="af9"/>
        <w:numPr>
          <w:ilvl w:val="0"/>
          <w:numId w:val="76"/>
        </w:numPr>
        <w:tabs>
          <w:tab w:val="left" w:pos="709"/>
          <w:tab w:val="right" w:leader="dot" w:pos="11482"/>
        </w:tabs>
        <w:jc w:val="both"/>
        <w:rPr>
          <w:rFonts w:ascii="Times New Roman" w:eastAsia="Times New Roman" w:hAnsi="Times New Roman" w:cs="Times New Roman"/>
          <w:sz w:val="18"/>
          <w:szCs w:val="24"/>
        </w:rPr>
      </w:pPr>
      <w:r w:rsidRPr="00F20F41">
        <w:rPr>
          <w:rFonts w:ascii="Times New Roman" w:eastAsia="Times New Roman" w:hAnsi="Times New Roman" w:cs="Times New Roman"/>
          <w:sz w:val="18"/>
          <w:szCs w:val="24"/>
          <w:lang w:val="ru-RU"/>
        </w:rPr>
        <w:t>О</w:t>
      </w:r>
      <w:r w:rsidR="008F52D0" w:rsidRPr="00F20F41">
        <w:rPr>
          <w:rFonts w:ascii="Times New Roman" w:eastAsia="Times New Roman" w:hAnsi="Times New Roman" w:cs="Times New Roman"/>
          <w:sz w:val="18"/>
          <w:szCs w:val="24"/>
        </w:rPr>
        <w:t>дноместная высказывательная форма,</w:t>
      </w:r>
    </w:p>
    <w:p w14:paraId="4D043064" w14:textId="2A10A96C" w:rsidR="007851B7" w:rsidRPr="00F20F41" w:rsidRDefault="00F20F41" w:rsidP="00FE6139">
      <w:pPr>
        <w:pStyle w:val="af9"/>
        <w:numPr>
          <w:ilvl w:val="0"/>
          <w:numId w:val="76"/>
        </w:numPr>
        <w:tabs>
          <w:tab w:val="left" w:pos="709"/>
          <w:tab w:val="right" w:leader="dot" w:pos="11482"/>
        </w:tabs>
        <w:jc w:val="both"/>
        <w:rPr>
          <w:rFonts w:ascii="Times New Roman" w:eastAsia="Times New Roman" w:hAnsi="Times New Roman" w:cs="Times New Roman"/>
          <w:sz w:val="18"/>
          <w:szCs w:val="24"/>
        </w:rPr>
      </w:pPr>
      <w:r w:rsidRPr="00F20F41">
        <w:rPr>
          <w:rFonts w:ascii="Times New Roman" w:eastAsia="Times New Roman" w:hAnsi="Times New Roman" w:cs="Times New Roman"/>
          <w:sz w:val="18"/>
          <w:szCs w:val="24"/>
          <w:lang w:val="ru-RU"/>
        </w:rPr>
        <w:t>П</w:t>
      </w:r>
      <w:r w:rsidR="008F52D0" w:rsidRPr="00F20F41">
        <w:rPr>
          <w:rFonts w:ascii="Times New Roman" w:eastAsia="Times New Roman" w:hAnsi="Times New Roman" w:cs="Times New Roman"/>
          <w:sz w:val="18"/>
          <w:szCs w:val="24"/>
        </w:rPr>
        <w:t>редикат с двумя неизвестными,</w:t>
      </w:r>
    </w:p>
    <w:p w14:paraId="34C155AE" w14:textId="6C276208" w:rsidR="007851B7" w:rsidRPr="00F20F41" w:rsidRDefault="00F20F41" w:rsidP="00FE6139">
      <w:pPr>
        <w:pStyle w:val="af9"/>
        <w:numPr>
          <w:ilvl w:val="0"/>
          <w:numId w:val="76"/>
        </w:numPr>
        <w:tabs>
          <w:tab w:val="left" w:pos="709"/>
          <w:tab w:val="right" w:leader="dot" w:pos="11482"/>
        </w:tabs>
        <w:jc w:val="both"/>
        <w:rPr>
          <w:rFonts w:ascii="Times New Roman" w:eastAsia="Times New Roman" w:hAnsi="Times New Roman" w:cs="Times New Roman"/>
          <w:sz w:val="18"/>
          <w:szCs w:val="24"/>
        </w:rPr>
      </w:pPr>
      <w:r w:rsidRPr="00F20F41">
        <w:rPr>
          <w:rFonts w:ascii="Times New Roman" w:eastAsia="Times New Roman" w:hAnsi="Times New Roman" w:cs="Times New Roman"/>
          <w:sz w:val="18"/>
          <w:szCs w:val="24"/>
          <w:lang w:val="ru-RU"/>
        </w:rPr>
        <w:t>Т</w:t>
      </w:r>
      <w:r w:rsidR="008F52D0" w:rsidRPr="00F20F41">
        <w:rPr>
          <w:rFonts w:ascii="Times New Roman" w:eastAsia="Times New Roman" w:hAnsi="Times New Roman" w:cs="Times New Roman"/>
          <w:sz w:val="18"/>
          <w:szCs w:val="24"/>
        </w:rPr>
        <w:t>рехместная высказывательная форма.</w:t>
      </w:r>
    </w:p>
    <w:p w14:paraId="7800B685" w14:textId="77777777" w:rsidR="007851B7" w:rsidRPr="00DC0BEB" w:rsidRDefault="008F52D0" w:rsidP="00DC0BEB">
      <w:pPr>
        <w:tabs>
          <w:tab w:val="left" w:pos="709"/>
          <w:tab w:val="right" w:leader="dot" w:pos="11482"/>
        </w:tabs>
        <w:spacing w:before="240" w:after="240"/>
        <w:ind w:left="142"/>
        <w:jc w:val="center"/>
        <w:rPr>
          <w:rFonts w:ascii="Times New Roman" w:eastAsia="Times New Roman" w:hAnsi="Times New Roman" w:cs="Times New Roman"/>
          <w:b/>
          <w:sz w:val="24"/>
          <w:szCs w:val="24"/>
        </w:rPr>
      </w:pPr>
      <w:r w:rsidRPr="00DC0BEB">
        <w:rPr>
          <w:rFonts w:ascii="Times New Roman" w:eastAsia="Times New Roman" w:hAnsi="Times New Roman" w:cs="Times New Roman"/>
          <w:b/>
          <w:sz w:val="24"/>
          <w:szCs w:val="24"/>
        </w:rPr>
        <w:t>Операции над высказывательными формами</w:t>
      </w:r>
    </w:p>
    <w:p w14:paraId="4E670301" w14:textId="6F1F7866"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 xml:space="preserve">Конъюнкцией </w:t>
      </w:r>
      <w:r w:rsidRPr="00C2432C">
        <w:rPr>
          <w:rFonts w:ascii="Times New Roman" w:eastAsia="Times New Roman" w:hAnsi="Times New Roman" w:cs="Times New Roman"/>
          <w:sz w:val="18"/>
          <w:szCs w:val="24"/>
        </w:rPr>
        <w:t xml:space="preserve">высказывательных форм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1</w:t>
      </w:r>
      <w:r w:rsidRPr="00C2432C">
        <w:rPr>
          <w:rFonts w:ascii="Times New Roman" w:eastAsia="Times New Roman" w:hAnsi="Times New Roman" w:cs="Times New Roman"/>
          <w:sz w:val="18"/>
          <w:szCs w:val="24"/>
        </w:rPr>
        <w:t xml:space="preserve"> и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2</w:t>
      </w:r>
      <w:r w:rsidRPr="00C2432C">
        <w:rPr>
          <w:rFonts w:ascii="Times New Roman" w:eastAsia="Times New Roman" w:hAnsi="Times New Roman" w:cs="Times New Roman"/>
          <w:sz w:val="18"/>
          <w:szCs w:val="24"/>
        </w:rPr>
        <w:t xml:space="preserve"> называется высказывательная форма, истинная при тех и только при </w:t>
      </w:r>
      <w:del w:id="155" w:author="Вадим Стубеда" w:date="2020-03-19T00:49:00Z">
        <w:r w:rsidRPr="00C2432C" w:rsidDel="00D9375B">
          <w:rPr>
            <w:rFonts w:ascii="Times New Roman" w:eastAsia="Times New Roman" w:hAnsi="Times New Roman" w:cs="Times New Roman"/>
            <w:sz w:val="18"/>
            <w:szCs w:val="24"/>
          </w:rPr>
          <w:delText>тех значениях</w:delText>
        </w:r>
      </w:del>
      <w:ins w:id="156" w:author="Вадим Стубеда" w:date="2020-03-19T00:49:00Z">
        <w:r w:rsidR="00D9375B" w:rsidRPr="00C2432C">
          <w:rPr>
            <w:rFonts w:ascii="Times New Roman" w:eastAsia="Times New Roman" w:hAnsi="Times New Roman" w:cs="Times New Roman"/>
            <w:sz w:val="18"/>
            <w:szCs w:val="24"/>
          </w:rPr>
          <w:t>тех значениях,</w:t>
        </w:r>
      </w:ins>
      <w:r w:rsidRPr="00C2432C">
        <w:rPr>
          <w:rFonts w:ascii="Times New Roman" w:eastAsia="Times New Roman" w:hAnsi="Times New Roman" w:cs="Times New Roman"/>
          <w:sz w:val="18"/>
          <w:szCs w:val="24"/>
        </w:rPr>
        <w:t xml:space="preserve"> входящих в неё переменных, которые обращают обе формы в истинное высказывание.</w:t>
      </w:r>
    </w:p>
    <w:p w14:paraId="60EB0C69" w14:textId="43660BE3"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sz w:val="24"/>
          <w:szCs w:val="24"/>
        </w:rPr>
        <w:t xml:space="preserve">Дизъюнкцией </w:t>
      </w:r>
      <w:r w:rsidRPr="00C2432C">
        <w:rPr>
          <w:rFonts w:ascii="Times New Roman" w:eastAsia="Times New Roman" w:hAnsi="Times New Roman" w:cs="Times New Roman"/>
          <w:sz w:val="18"/>
          <w:szCs w:val="24"/>
        </w:rPr>
        <w:t xml:space="preserve">высказывательных форм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1</w:t>
      </w:r>
      <w:r w:rsidRPr="00C2432C">
        <w:rPr>
          <w:rFonts w:ascii="Times New Roman" w:eastAsia="Times New Roman" w:hAnsi="Times New Roman" w:cs="Times New Roman"/>
          <w:sz w:val="18"/>
          <w:szCs w:val="24"/>
        </w:rPr>
        <w:t xml:space="preserve"> и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2</w:t>
      </w:r>
      <w:r w:rsidRPr="00C2432C">
        <w:rPr>
          <w:rFonts w:ascii="Times New Roman" w:eastAsia="Times New Roman" w:hAnsi="Times New Roman" w:cs="Times New Roman"/>
          <w:sz w:val="18"/>
          <w:szCs w:val="24"/>
        </w:rPr>
        <w:t xml:space="preserve"> называется высказывательная форма, ложная при тех и только при </w:t>
      </w:r>
      <w:del w:id="157" w:author="Вадим Стубеда" w:date="2020-03-19T00:49:00Z">
        <w:r w:rsidRPr="00C2432C" w:rsidDel="00D9375B">
          <w:rPr>
            <w:rFonts w:ascii="Times New Roman" w:eastAsia="Times New Roman" w:hAnsi="Times New Roman" w:cs="Times New Roman"/>
            <w:sz w:val="18"/>
            <w:szCs w:val="24"/>
          </w:rPr>
          <w:delText>тех значениях</w:delText>
        </w:r>
      </w:del>
      <w:ins w:id="158" w:author="Вадим Стубеда" w:date="2020-03-19T00:49:00Z">
        <w:r w:rsidR="00D9375B" w:rsidRPr="00C2432C">
          <w:rPr>
            <w:rFonts w:ascii="Times New Roman" w:eastAsia="Times New Roman" w:hAnsi="Times New Roman" w:cs="Times New Roman"/>
            <w:sz w:val="18"/>
            <w:szCs w:val="24"/>
          </w:rPr>
          <w:t>тех значениях,</w:t>
        </w:r>
      </w:ins>
      <w:r w:rsidRPr="00C2432C">
        <w:rPr>
          <w:rFonts w:ascii="Times New Roman" w:eastAsia="Times New Roman" w:hAnsi="Times New Roman" w:cs="Times New Roman"/>
          <w:sz w:val="18"/>
          <w:szCs w:val="24"/>
        </w:rPr>
        <w:t xml:space="preserve"> входящих в неё переменных, которые обращают обе формы в ложное высказывание.</w:t>
      </w:r>
    </w:p>
    <w:p w14:paraId="34480A30" w14:textId="77777777" w:rsidR="007851B7" w:rsidRPr="00C2432C"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DC0BEB">
        <w:rPr>
          <w:rFonts w:ascii="Times New Roman" w:eastAsia="Times New Roman" w:hAnsi="Times New Roman" w:cs="Times New Roman"/>
          <w:b/>
          <w:sz w:val="24"/>
          <w:szCs w:val="24"/>
        </w:rPr>
        <w:t xml:space="preserve">Отрицанием </w:t>
      </w:r>
      <w:r w:rsidRPr="00C2432C">
        <w:rPr>
          <w:rFonts w:ascii="Times New Roman" w:eastAsia="Times New Roman" w:hAnsi="Times New Roman" w:cs="Times New Roman"/>
          <w:sz w:val="18"/>
          <w:szCs w:val="24"/>
        </w:rPr>
        <w:t xml:space="preserve">высказывательной формы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sz w:val="18"/>
          <w:szCs w:val="24"/>
        </w:rPr>
        <w:t xml:space="preserve"> называется высказывательная форма, ложная при тех наборах значений переменных, которые обращают высказывательную форму в истинное высказывание и наоборот.</w:t>
      </w:r>
    </w:p>
    <w:p w14:paraId="19D4326C" w14:textId="69A6C1ED" w:rsidR="007851B7" w:rsidRPr="00C2432C" w:rsidRDefault="008F52D0" w:rsidP="00C2432C">
      <w:pPr>
        <w:tabs>
          <w:tab w:val="left" w:pos="709"/>
          <w:tab w:val="right" w:leader="dot" w:pos="11482"/>
        </w:tabs>
        <w:ind w:left="142"/>
        <w:jc w:val="both"/>
        <w:rPr>
          <w:rFonts w:ascii="Times New Roman" w:eastAsia="Times New Roman" w:hAnsi="Times New Roman" w:cs="Times New Roman"/>
          <w:sz w:val="18"/>
          <w:szCs w:val="24"/>
        </w:rPr>
      </w:pPr>
      <w:r w:rsidRPr="00DC0BEB">
        <w:rPr>
          <w:rFonts w:ascii="Times New Roman" w:eastAsia="Times New Roman" w:hAnsi="Times New Roman" w:cs="Times New Roman"/>
          <w:b/>
          <w:sz w:val="24"/>
          <w:szCs w:val="24"/>
        </w:rPr>
        <w:t xml:space="preserve">Импликацией </w:t>
      </w:r>
      <w:r w:rsidRPr="00C2432C">
        <w:rPr>
          <w:rFonts w:ascii="Times New Roman" w:eastAsia="Times New Roman" w:hAnsi="Times New Roman" w:cs="Times New Roman"/>
          <w:sz w:val="18"/>
          <w:szCs w:val="24"/>
        </w:rPr>
        <w:t xml:space="preserve">высказывательных форм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1</w:t>
      </w:r>
      <w:r w:rsidRPr="00C2432C">
        <w:rPr>
          <w:rFonts w:ascii="Times New Roman" w:eastAsia="Times New Roman" w:hAnsi="Times New Roman" w:cs="Times New Roman"/>
          <w:sz w:val="18"/>
          <w:szCs w:val="24"/>
        </w:rPr>
        <w:t xml:space="preserve"> и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2</w:t>
      </w:r>
      <w:r w:rsidRPr="00C2432C">
        <w:rPr>
          <w:rFonts w:ascii="Times New Roman" w:eastAsia="Times New Roman" w:hAnsi="Times New Roman" w:cs="Times New Roman"/>
          <w:sz w:val="18"/>
          <w:szCs w:val="24"/>
        </w:rPr>
        <w:t xml:space="preserve"> называется высказывательная форма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1</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2</w:t>
      </w:r>
      <w:r w:rsidRPr="00C2432C">
        <w:rPr>
          <w:rFonts w:ascii="Times New Roman" w:eastAsia="Times New Roman" w:hAnsi="Times New Roman" w:cs="Times New Roman"/>
          <w:sz w:val="18"/>
          <w:szCs w:val="24"/>
        </w:rPr>
        <w:t xml:space="preserve">, ложная при тех и только при </w:t>
      </w:r>
      <w:del w:id="159" w:author="Вадим Стубеда" w:date="2020-03-19T00:49:00Z">
        <w:r w:rsidRPr="00C2432C" w:rsidDel="00D9375B">
          <w:rPr>
            <w:rFonts w:ascii="Times New Roman" w:eastAsia="Times New Roman" w:hAnsi="Times New Roman" w:cs="Times New Roman"/>
            <w:sz w:val="18"/>
            <w:szCs w:val="24"/>
          </w:rPr>
          <w:delText>тех значениях</w:delText>
        </w:r>
      </w:del>
      <w:ins w:id="160" w:author="Вадим Стубеда" w:date="2020-03-19T00:49:00Z">
        <w:r w:rsidR="00D9375B" w:rsidRPr="00C2432C">
          <w:rPr>
            <w:rFonts w:ascii="Times New Roman" w:eastAsia="Times New Roman" w:hAnsi="Times New Roman" w:cs="Times New Roman"/>
            <w:sz w:val="18"/>
            <w:szCs w:val="24"/>
          </w:rPr>
          <w:t>тех значениях,</w:t>
        </w:r>
      </w:ins>
      <w:r w:rsidRPr="00C2432C">
        <w:rPr>
          <w:rFonts w:ascii="Times New Roman" w:eastAsia="Times New Roman" w:hAnsi="Times New Roman" w:cs="Times New Roman"/>
          <w:sz w:val="18"/>
          <w:szCs w:val="24"/>
        </w:rPr>
        <w:t xml:space="preserve"> входящих в неё переменных, которые обращают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1</w:t>
      </w:r>
      <w:r w:rsidRPr="00C2432C">
        <w:rPr>
          <w:rFonts w:ascii="Times New Roman" w:eastAsia="Times New Roman" w:hAnsi="Times New Roman" w:cs="Times New Roman"/>
          <w:sz w:val="18"/>
          <w:szCs w:val="24"/>
        </w:rPr>
        <w:t xml:space="preserve"> в истинное высказывание, а </w:t>
      </w:r>
      <w:r w:rsidRPr="00C2432C">
        <w:rPr>
          <w:rFonts w:ascii="Times New Roman" w:eastAsia="Times New Roman" w:hAnsi="Times New Roman" w:cs="Times New Roman"/>
          <w:b/>
          <w:i/>
          <w:sz w:val="18"/>
          <w:szCs w:val="24"/>
        </w:rPr>
        <w:t>Ф</w:t>
      </w:r>
      <w:r w:rsidRPr="00C2432C">
        <w:rPr>
          <w:rFonts w:ascii="Times New Roman" w:eastAsia="Times New Roman" w:hAnsi="Times New Roman" w:cs="Times New Roman"/>
          <w:b/>
          <w:i/>
          <w:sz w:val="18"/>
          <w:szCs w:val="24"/>
          <w:vertAlign w:val="subscript"/>
        </w:rPr>
        <w:t>2</w:t>
      </w:r>
      <w:r w:rsidRPr="00C2432C">
        <w:rPr>
          <w:rFonts w:ascii="Times New Roman" w:eastAsia="Times New Roman" w:hAnsi="Times New Roman" w:cs="Times New Roman"/>
          <w:sz w:val="18"/>
          <w:szCs w:val="24"/>
        </w:rPr>
        <w:t xml:space="preserve"> - в ложное.</w:t>
      </w:r>
    </w:p>
    <w:p w14:paraId="7C9F0703" w14:textId="3B90E2EB"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61" w:name="_Toc35467837"/>
      <w:r w:rsidRPr="00DC0BEB">
        <w:rPr>
          <w:rFonts w:ascii="Times New Roman" w:hAnsi="Times New Roman" w:cs="Times New Roman"/>
          <w:b/>
          <w:color w:val="000000"/>
          <w:sz w:val="24"/>
          <w:szCs w:val="24"/>
        </w:rPr>
        <w:t>Метод индуктивных утверждений. Общие сведения.</w:t>
      </w:r>
      <w:bookmarkEnd w:id="161"/>
    </w:p>
    <w:p w14:paraId="7BDCFD9D" w14:textId="683617BF"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Верификация</w:t>
      </w:r>
      <w:r w:rsidRPr="00DC0BEB">
        <w:rPr>
          <w:rFonts w:ascii="Times New Roman" w:eastAsia="Times New Roman" w:hAnsi="Times New Roman" w:cs="Times New Roman"/>
          <w:sz w:val="24"/>
          <w:szCs w:val="24"/>
        </w:rPr>
        <w:t xml:space="preserve"> ПО заключается в выполнении формального доказательства того, что ПО уд</w:t>
      </w:r>
      <w:r w:rsidR="00C2432C">
        <w:rPr>
          <w:rFonts w:ascii="Times New Roman" w:eastAsia="Times New Roman" w:hAnsi="Times New Roman" w:cs="Times New Roman"/>
          <w:sz w:val="24"/>
          <w:szCs w:val="24"/>
        </w:rPr>
        <w:t>овлетворяет своей спецификации</w:t>
      </w:r>
      <w:r w:rsidRPr="00DC0BEB">
        <w:rPr>
          <w:rFonts w:ascii="Times New Roman" w:eastAsia="Times New Roman" w:hAnsi="Times New Roman" w:cs="Times New Roman"/>
          <w:sz w:val="24"/>
          <w:szCs w:val="24"/>
        </w:rPr>
        <w:t>.</w:t>
      </w:r>
    </w:p>
    <w:p w14:paraId="67FA763B" w14:textId="621144A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Общими для различных методов </w:t>
      </w:r>
      <w:r w:rsidRPr="00DC0BEB">
        <w:rPr>
          <w:rFonts w:ascii="Times New Roman" w:eastAsia="Times New Roman" w:hAnsi="Times New Roman" w:cs="Times New Roman"/>
          <w:b/>
          <w:i/>
          <w:sz w:val="24"/>
          <w:szCs w:val="24"/>
        </w:rPr>
        <w:t>верификации</w:t>
      </w:r>
      <w:r w:rsidRPr="00DC0BEB">
        <w:rPr>
          <w:rFonts w:ascii="Times New Roman" w:eastAsia="Times New Roman" w:hAnsi="Times New Roman" w:cs="Times New Roman"/>
          <w:sz w:val="24"/>
          <w:szCs w:val="24"/>
        </w:rPr>
        <w:t xml:space="preserve"> ПО является представление программ в виде схемы алгоритма, с каждой дугой которой соотносится некоторый предик</w:t>
      </w:r>
      <w:r w:rsidR="00C2432C">
        <w:rPr>
          <w:rFonts w:ascii="Times New Roman" w:eastAsia="Times New Roman" w:hAnsi="Times New Roman" w:cs="Times New Roman"/>
          <w:sz w:val="24"/>
          <w:szCs w:val="24"/>
        </w:rPr>
        <w:t>ат, называемый утверждением</w:t>
      </w:r>
      <w:r w:rsidRPr="00DC0BEB">
        <w:rPr>
          <w:rFonts w:ascii="Times New Roman" w:eastAsia="Times New Roman" w:hAnsi="Times New Roman" w:cs="Times New Roman"/>
          <w:sz w:val="24"/>
          <w:szCs w:val="24"/>
        </w:rPr>
        <w:t>.</w:t>
      </w:r>
    </w:p>
    <w:p w14:paraId="0E969B90"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5A1F57F6" wp14:editId="5882D6A4">
            <wp:extent cx="1267401" cy="935665"/>
            <wp:effectExtent l="0" t="0" r="9525"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4"/>
                    <a:srcRect/>
                    <a:stretch>
                      <a:fillRect/>
                    </a:stretch>
                  </pic:blipFill>
                  <pic:spPr>
                    <a:xfrm>
                      <a:off x="0" y="0"/>
                      <a:ext cx="1282778" cy="947017"/>
                    </a:xfrm>
                    <a:prstGeom prst="rect">
                      <a:avLst/>
                    </a:prstGeom>
                    <a:ln/>
                  </pic:spPr>
                </pic:pic>
              </a:graphicData>
            </a:graphic>
          </wp:inline>
        </w:drawing>
      </w:r>
    </w:p>
    <w:p w14:paraId="42DAACE4" w14:textId="77777777" w:rsidR="007851B7" w:rsidRPr="00DC0BEB" w:rsidRDefault="008F52D0" w:rsidP="00DC0BEB">
      <w:pPr>
        <w:tabs>
          <w:tab w:val="left" w:pos="709"/>
          <w:tab w:val="right" w:leader="dot" w:pos="11482"/>
        </w:tabs>
        <w:ind w:left="142" w:right="-160"/>
        <w:jc w:val="center"/>
        <w:rPr>
          <w:rFonts w:ascii="Times New Roman" w:hAnsi="Times New Roman" w:cs="Times New Roman"/>
          <w:sz w:val="24"/>
          <w:szCs w:val="24"/>
        </w:rPr>
      </w:pPr>
      <w:r w:rsidRPr="00DC0BEB">
        <w:rPr>
          <w:rFonts w:ascii="Times New Roman" w:eastAsia="Times New Roman" w:hAnsi="Times New Roman" w:cs="Times New Roman"/>
          <w:sz w:val="24"/>
          <w:szCs w:val="24"/>
        </w:rPr>
        <w:t>Рис. 9.1. Пример фрагмента схемы алгоритма с предикатами</w:t>
      </w:r>
    </w:p>
    <w:p w14:paraId="5A278EE7" w14:textId="77777777" w:rsidR="007851B7" w:rsidRPr="00C2432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C2432C">
        <w:rPr>
          <w:rFonts w:ascii="Times New Roman" w:eastAsia="Times New Roman" w:hAnsi="Times New Roman" w:cs="Times New Roman"/>
          <w:sz w:val="16"/>
          <w:szCs w:val="24"/>
        </w:rPr>
        <w:t xml:space="preserve">Если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i</w:t>
      </w:r>
      <w:r w:rsidRPr="00C2432C">
        <w:rPr>
          <w:rFonts w:ascii="Times New Roman" w:eastAsia="Times New Roman" w:hAnsi="Times New Roman" w:cs="Times New Roman"/>
          <w:sz w:val="16"/>
          <w:szCs w:val="24"/>
          <w:vertAlign w:val="subscript"/>
        </w:rPr>
        <w:t xml:space="preserve"> </w:t>
      </w:r>
      <w:r w:rsidRPr="00C2432C">
        <w:rPr>
          <w:rFonts w:ascii="Times New Roman" w:eastAsia="Times New Roman" w:hAnsi="Times New Roman" w:cs="Times New Roman"/>
          <w:sz w:val="16"/>
          <w:szCs w:val="24"/>
        </w:rPr>
        <w:t xml:space="preserve">есть утверждение, связанное с входящей дугой оператора </w:t>
      </w:r>
      <w:r w:rsidRPr="00C2432C">
        <w:rPr>
          <w:rFonts w:ascii="Times New Roman" w:eastAsia="Times New Roman" w:hAnsi="Times New Roman" w:cs="Times New Roman"/>
          <w:b/>
          <w:i/>
          <w:sz w:val="16"/>
          <w:szCs w:val="24"/>
        </w:rPr>
        <w:t>V,</w:t>
      </w:r>
      <w:r w:rsidRPr="00C2432C">
        <w:rPr>
          <w:rFonts w:ascii="Times New Roman" w:eastAsia="Times New Roman" w:hAnsi="Times New Roman" w:cs="Times New Roman"/>
          <w:sz w:val="16"/>
          <w:szCs w:val="24"/>
        </w:rPr>
        <w:t xml:space="preserve"> а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j</w:t>
      </w:r>
      <w:r w:rsidRPr="00C2432C">
        <w:rPr>
          <w:rFonts w:ascii="Times New Roman" w:eastAsia="Times New Roman" w:hAnsi="Times New Roman" w:cs="Times New Roman"/>
          <w:b/>
          <w:i/>
          <w:sz w:val="16"/>
          <w:szCs w:val="24"/>
        </w:rPr>
        <w:t xml:space="preserve"> </w:t>
      </w:r>
      <w:r w:rsidRPr="00C2432C">
        <w:rPr>
          <w:rFonts w:ascii="Times New Roman" w:eastAsia="Times New Roman" w:hAnsi="Times New Roman" w:cs="Times New Roman"/>
          <w:sz w:val="16"/>
          <w:szCs w:val="24"/>
        </w:rPr>
        <w:t xml:space="preserve">– утверждение, связанное с исходящей дугой того же оператора, то тогда необходимо доказать правильность следующего оператора: если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i</w:t>
      </w:r>
      <w:r w:rsidRPr="00C2432C">
        <w:rPr>
          <w:rFonts w:ascii="Times New Roman" w:eastAsia="Times New Roman" w:hAnsi="Times New Roman" w:cs="Times New Roman"/>
          <w:sz w:val="16"/>
          <w:szCs w:val="24"/>
        </w:rPr>
        <w:t xml:space="preserve"> истинно и если оператор </w:t>
      </w:r>
      <w:r w:rsidRPr="00C2432C">
        <w:rPr>
          <w:rFonts w:ascii="Times New Roman" w:eastAsia="Times New Roman" w:hAnsi="Times New Roman" w:cs="Times New Roman"/>
          <w:b/>
          <w:i/>
          <w:sz w:val="16"/>
          <w:szCs w:val="24"/>
        </w:rPr>
        <w:t>V</w:t>
      </w:r>
      <w:r w:rsidRPr="00C2432C">
        <w:rPr>
          <w:rFonts w:ascii="Times New Roman" w:eastAsia="Times New Roman" w:hAnsi="Times New Roman" w:cs="Times New Roman"/>
          <w:sz w:val="16"/>
          <w:szCs w:val="24"/>
        </w:rPr>
        <w:t xml:space="preserve"> выполнен, то утверждение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j</w:t>
      </w:r>
      <w:r w:rsidRPr="00C2432C">
        <w:rPr>
          <w:rFonts w:ascii="Times New Roman" w:eastAsia="Times New Roman" w:hAnsi="Times New Roman" w:cs="Times New Roman"/>
          <w:sz w:val="16"/>
          <w:szCs w:val="24"/>
        </w:rPr>
        <w:t xml:space="preserve"> истинно. Такие теоремы имеют следующий вид: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i</w:t>
      </w:r>
      <w:r w:rsidRPr="00C2432C">
        <w:rPr>
          <w:rFonts w:ascii="Times New Roman" w:eastAsia="Cardo" w:hAnsi="Times New Roman" w:cs="Times New Roman"/>
          <w:b/>
          <w:i/>
          <w:sz w:val="16"/>
          <w:szCs w:val="24"/>
        </w:rPr>
        <w:t>→P</w:t>
      </w:r>
      <w:r w:rsidRPr="00C2432C">
        <w:rPr>
          <w:rFonts w:ascii="Times New Roman" w:eastAsia="Times New Roman" w:hAnsi="Times New Roman" w:cs="Times New Roman"/>
          <w:b/>
          <w:i/>
          <w:sz w:val="16"/>
          <w:szCs w:val="24"/>
          <w:vertAlign w:val="subscript"/>
        </w:rPr>
        <w:t>j</w:t>
      </w:r>
      <w:r w:rsidRPr="00C2432C">
        <w:rPr>
          <w:rFonts w:ascii="Times New Roman" w:eastAsia="Times New Roman" w:hAnsi="Times New Roman" w:cs="Times New Roman"/>
          <w:sz w:val="16"/>
          <w:szCs w:val="24"/>
        </w:rPr>
        <w:t>.</w:t>
      </w:r>
    </w:p>
    <w:p w14:paraId="3AA21939" w14:textId="77777777" w:rsidR="007851B7" w:rsidRPr="00C2432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C2432C">
        <w:rPr>
          <w:rFonts w:ascii="Times New Roman" w:eastAsia="Times New Roman" w:hAnsi="Times New Roman" w:cs="Times New Roman"/>
          <w:sz w:val="16"/>
          <w:szCs w:val="24"/>
        </w:rPr>
        <w:t>Обычный метод их доказательства сводится, например, к тому, чтобы показать, что</w:t>
      </w:r>
      <w:r w:rsidRPr="00C2432C">
        <w:rPr>
          <w:rFonts w:ascii="Times New Roman" w:eastAsia="Times New Roman" w:hAnsi="Times New Roman" w:cs="Times New Roman"/>
          <w:b/>
          <w:i/>
          <w:sz w:val="16"/>
          <w:szCs w:val="24"/>
          <w:vertAlign w:val="subscript"/>
        </w:rPr>
        <w:t xml:space="preserve">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j</w:t>
      </w:r>
      <w:r w:rsidRPr="00C2432C">
        <w:rPr>
          <w:rFonts w:ascii="Times New Roman" w:eastAsia="Times New Roman" w:hAnsi="Times New Roman" w:cs="Times New Roman"/>
          <w:sz w:val="16"/>
          <w:szCs w:val="24"/>
        </w:rPr>
        <w:t xml:space="preserve"> истинно всякий раз, когда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i</w:t>
      </w:r>
      <w:r w:rsidRPr="00C2432C">
        <w:rPr>
          <w:rFonts w:ascii="Times New Roman" w:eastAsia="Times New Roman" w:hAnsi="Times New Roman" w:cs="Times New Roman"/>
          <w:sz w:val="16"/>
          <w:szCs w:val="24"/>
        </w:rPr>
        <w:t xml:space="preserve">истинно, т.е. для доказательства всей теоремы необходимо доказать, например, истинность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j</w:t>
      </w:r>
      <w:r w:rsidRPr="00C2432C">
        <w:rPr>
          <w:rFonts w:ascii="Times New Roman" w:eastAsia="Times New Roman" w:hAnsi="Times New Roman" w:cs="Times New Roman"/>
          <w:sz w:val="16"/>
          <w:szCs w:val="24"/>
        </w:rPr>
        <w:t>. Подобный процесс может быть повторен для каждого оператора программы.</w:t>
      </w:r>
    </w:p>
    <w:p w14:paraId="77AE695C" w14:textId="77777777" w:rsidR="007851B7" w:rsidRPr="00C2432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C2432C">
        <w:rPr>
          <w:rFonts w:ascii="Times New Roman" w:eastAsia="Times New Roman" w:hAnsi="Times New Roman" w:cs="Times New Roman"/>
          <w:sz w:val="16"/>
          <w:szCs w:val="24"/>
        </w:rPr>
        <w:t xml:space="preserve">На рис. 9.2 приведена схема алгоритма некоторой программы с предикатами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1</w:t>
      </w:r>
      <w:r w:rsidRPr="00C2432C">
        <w:rPr>
          <w:rFonts w:ascii="Times New Roman" w:eastAsia="Times New Roman" w:hAnsi="Times New Roman" w:cs="Times New Roman"/>
          <w:sz w:val="16"/>
          <w:szCs w:val="24"/>
        </w:rPr>
        <w:t xml:space="preserve"> и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n</w:t>
      </w:r>
      <w:r w:rsidRPr="00C2432C">
        <w:rPr>
          <w:rFonts w:ascii="Times New Roman" w:eastAsia="Times New Roman" w:hAnsi="Times New Roman" w:cs="Times New Roman"/>
          <w:sz w:val="16"/>
          <w:szCs w:val="24"/>
        </w:rPr>
        <w:t>.</w:t>
      </w:r>
    </w:p>
    <w:p w14:paraId="790CDD76" w14:textId="77777777" w:rsidR="007851B7" w:rsidRPr="00C2432C" w:rsidRDefault="008F52D0" w:rsidP="00DC0BEB">
      <w:pPr>
        <w:tabs>
          <w:tab w:val="left" w:pos="709"/>
          <w:tab w:val="right" w:leader="dot" w:pos="11482"/>
        </w:tabs>
        <w:ind w:left="142"/>
        <w:jc w:val="center"/>
        <w:rPr>
          <w:rFonts w:ascii="Times New Roman" w:hAnsi="Times New Roman" w:cs="Times New Roman"/>
          <w:sz w:val="16"/>
          <w:szCs w:val="24"/>
        </w:rPr>
      </w:pPr>
      <w:r w:rsidRPr="00C2432C">
        <w:rPr>
          <w:rFonts w:ascii="Times New Roman" w:hAnsi="Times New Roman" w:cs="Times New Roman"/>
          <w:noProof/>
          <w:sz w:val="16"/>
          <w:szCs w:val="24"/>
          <w:lang w:val="ru-RU"/>
        </w:rPr>
        <w:drawing>
          <wp:inline distT="114300" distB="114300" distL="114300" distR="114300" wp14:anchorId="2E8311A4" wp14:editId="7548807D">
            <wp:extent cx="2507513" cy="2121741"/>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2507513" cy="2121741"/>
                    </a:xfrm>
                    <a:prstGeom prst="rect">
                      <a:avLst/>
                    </a:prstGeom>
                    <a:ln/>
                  </pic:spPr>
                </pic:pic>
              </a:graphicData>
            </a:graphic>
          </wp:inline>
        </w:drawing>
      </w:r>
    </w:p>
    <w:p w14:paraId="7D98FF8F" w14:textId="77777777" w:rsidR="007851B7" w:rsidRPr="00C2432C" w:rsidRDefault="007851B7" w:rsidP="00DC0BEB">
      <w:pPr>
        <w:tabs>
          <w:tab w:val="left" w:pos="709"/>
          <w:tab w:val="right" w:leader="dot" w:pos="11482"/>
        </w:tabs>
        <w:ind w:left="142"/>
        <w:rPr>
          <w:rFonts w:ascii="Times New Roman" w:hAnsi="Times New Roman" w:cs="Times New Roman"/>
          <w:sz w:val="16"/>
          <w:szCs w:val="24"/>
        </w:rPr>
      </w:pPr>
    </w:p>
    <w:p w14:paraId="71910F5A" w14:textId="77777777" w:rsidR="007851B7" w:rsidRPr="00C2432C" w:rsidRDefault="008F52D0" w:rsidP="00DC0BEB">
      <w:pPr>
        <w:tabs>
          <w:tab w:val="left" w:pos="709"/>
          <w:tab w:val="right" w:leader="dot" w:pos="11482"/>
        </w:tabs>
        <w:ind w:left="142" w:right="-160"/>
        <w:jc w:val="center"/>
        <w:rPr>
          <w:rFonts w:ascii="Times New Roman" w:hAnsi="Times New Roman" w:cs="Times New Roman"/>
          <w:sz w:val="16"/>
          <w:szCs w:val="24"/>
        </w:rPr>
      </w:pPr>
      <w:r w:rsidRPr="00C2432C">
        <w:rPr>
          <w:rFonts w:ascii="Times New Roman" w:eastAsia="Times New Roman" w:hAnsi="Times New Roman" w:cs="Times New Roman"/>
          <w:sz w:val="16"/>
          <w:szCs w:val="24"/>
        </w:rPr>
        <w:t>Рис. 9.2. Пример схемы алгоритма некоторой программы с предикатами</w:t>
      </w:r>
    </w:p>
    <w:p w14:paraId="6506DA04" w14:textId="77777777" w:rsidR="007851B7" w:rsidRPr="00C2432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C2432C">
        <w:rPr>
          <w:rFonts w:ascii="Times New Roman" w:eastAsia="Times New Roman" w:hAnsi="Times New Roman" w:cs="Times New Roman"/>
          <w:sz w:val="16"/>
          <w:szCs w:val="24"/>
        </w:rPr>
        <w:t xml:space="preserve">На данном рисунке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 xml:space="preserve">1 </w:t>
      </w:r>
      <w:r w:rsidRPr="00C2432C">
        <w:rPr>
          <w:rFonts w:ascii="Times New Roman" w:eastAsia="Times New Roman" w:hAnsi="Times New Roman" w:cs="Times New Roman"/>
          <w:sz w:val="16"/>
          <w:szCs w:val="24"/>
        </w:rPr>
        <w:t xml:space="preserve">– утверждение, непосредственно предшествующее входному оператору программы (начальное утверждение), а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n</w:t>
      </w:r>
      <w:r w:rsidRPr="00C2432C">
        <w:rPr>
          <w:rFonts w:ascii="Times New Roman" w:eastAsia="Times New Roman" w:hAnsi="Times New Roman" w:cs="Times New Roman"/>
          <w:sz w:val="16"/>
          <w:szCs w:val="24"/>
        </w:rPr>
        <w:t xml:space="preserve"> – утверждение, соответствующее выходному оператору программы (конечное утверждение).</w:t>
      </w:r>
    </w:p>
    <w:p w14:paraId="52E6C210" w14:textId="77777777" w:rsidR="007851B7" w:rsidRPr="00C2432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C2432C">
        <w:rPr>
          <w:rFonts w:ascii="Times New Roman" w:eastAsia="Times New Roman" w:hAnsi="Times New Roman" w:cs="Times New Roman"/>
          <w:sz w:val="16"/>
          <w:szCs w:val="24"/>
        </w:rPr>
        <w:t xml:space="preserve">Тогда оператор «если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1</w:t>
      </w:r>
      <w:r w:rsidRPr="00C2432C">
        <w:rPr>
          <w:rFonts w:ascii="Times New Roman" w:eastAsia="Times New Roman" w:hAnsi="Times New Roman" w:cs="Times New Roman"/>
          <w:sz w:val="16"/>
          <w:szCs w:val="24"/>
        </w:rPr>
        <w:t xml:space="preserve"> истинно и программа выполнена, то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 xml:space="preserve">n </w:t>
      </w:r>
      <w:r w:rsidRPr="00C2432C">
        <w:rPr>
          <w:rFonts w:ascii="Times New Roman" w:eastAsia="Times New Roman" w:hAnsi="Times New Roman" w:cs="Times New Roman"/>
          <w:sz w:val="16"/>
          <w:szCs w:val="24"/>
        </w:rPr>
        <w:t xml:space="preserve">истинно», представляет собой теорему, доказательство которой устанавливает правильность того, что ПО соответствует своим спецификациям (т.е. теорема имеет вид </w:t>
      </w:r>
      <w:r w:rsidRPr="00C2432C">
        <w:rPr>
          <w:rFonts w:ascii="Times New Roman" w:eastAsia="Times New Roman" w:hAnsi="Times New Roman" w:cs="Times New Roman"/>
          <w:b/>
          <w:i/>
          <w:sz w:val="16"/>
          <w:szCs w:val="24"/>
        </w:rPr>
        <w:t>P</w:t>
      </w:r>
      <w:r w:rsidRPr="00C2432C">
        <w:rPr>
          <w:rFonts w:ascii="Times New Roman" w:eastAsia="Times New Roman" w:hAnsi="Times New Roman" w:cs="Times New Roman"/>
          <w:b/>
          <w:i/>
          <w:sz w:val="16"/>
          <w:szCs w:val="24"/>
          <w:vertAlign w:val="subscript"/>
        </w:rPr>
        <w:t>1</w:t>
      </w:r>
      <w:r w:rsidRPr="00C2432C">
        <w:rPr>
          <w:rFonts w:ascii="Times New Roman" w:eastAsia="Cardo" w:hAnsi="Times New Roman" w:cs="Times New Roman"/>
          <w:b/>
          <w:i/>
          <w:sz w:val="16"/>
          <w:szCs w:val="24"/>
        </w:rPr>
        <w:t>→P</w:t>
      </w:r>
      <w:r w:rsidRPr="00C2432C">
        <w:rPr>
          <w:rFonts w:ascii="Times New Roman" w:eastAsia="Times New Roman" w:hAnsi="Times New Roman" w:cs="Times New Roman"/>
          <w:b/>
          <w:i/>
          <w:sz w:val="16"/>
          <w:szCs w:val="24"/>
          <w:vertAlign w:val="subscript"/>
        </w:rPr>
        <w:t>n</w:t>
      </w:r>
      <w:r w:rsidRPr="00C2432C">
        <w:rPr>
          <w:rFonts w:ascii="Times New Roman" w:eastAsia="Times New Roman" w:hAnsi="Times New Roman" w:cs="Times New Roman"/>
          <w:sz w:val="16"/>
          <w:szCs w:val="24"/>
        </w:rPr>
        <w:t>). Таким образом, доказательство правильности программ сводится к доказательству теорем методами исчисления предикатов.</w:t>
      </w:r>
    </w:p>
    <w:p w14:paraId="79AFCE41" w14:textId="77777777" w:rsidR="007851B7" w:rsidRPr="00C2432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C2432C">
        <w:rPr>
          <w:rFonts w:ascii="Times New Roman" w:eastAsia="Times New Roman" w:hAnsi="Times New Roman" w:cs="Times New Roman"/>
          <w:sz w:val="16"/>
          <w:szCs w:val="24"/>
        </w:rPr>
        <w:t xml:space="preserve">Одним из известных методов доказательства правильности программ является </w:t>
      </w:r>
      <w:r w:rsidRPr="00C2432C">
        <w:rPr>
          <w:rFonts w:ascii="Times New Roman" w:eastAsia="Times New Roman" w:hAnsi="Times New Roman" w:cs="Times New Roman"/>
          <w:i/>
          <w:sz w:val="16"/>
          <w:szCs w:val="24"/>
        </w:rPr>
        <w:t>метод индуктивных утверждений</w:t>
      </w:r>
      <w:r w:rsidRPr="00C2432C">
        <w:rPr>
          <w:rFonts w:ascii="Times New Roman" w:eastAsia="Times New Roman" w:hAnsi="Times New Roman" w:cs="Times New Roman"/>
          <w:sz w:val="16"/>
          <w:szCs w:val="24"/>
        </w:rPr>
        <w:t>, предложенный Флойдом.</w:t>
      </w:r>
    </w:p>
    <w:p w14:paraId="46E4D409" w14:textId="77777777" w:rsidR="00C2432C"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C2432C">
        <w:rPr>
          <w:rFonts w:ascii="Times New Roman" w:eastAsia="Times New Roman" w:hAnsi="Times New Roman" w:cs="Times New Roman"/>
          <w:sz w:val="16"/>
          <w:szCs w:val="24"/>
        </w:rPr>
        <w:t>Данный метод применим для доказательства правильности ил</w:t>
      </w:r>
      <w:r w:rsidR="00C2432C">
        <w:rPr>
          <w:rFonts w:ascii="Times New Roman" w:eastAsia="Times New Roman" w:hAnsi="Times New Roman" w:cs="Times New Roman"/>
          <w:sz w:val="16"/>
          <w:szCs w:val="24"/>
        </w:rPr>
        <w:t>и корректности схем алгоритмов.</w:t>
      </w:r>
    </w:p>
    <w:p w14:paraId="688889C6" w14:textId="77B6B790" w:rsidR="007851B7" w:rsidRPr="00C2432C" w:rsidRDefault="00C2432C" w:rsidP="00DC0BEB">
      <w:pPr>
        <w:tabs>
          <w:tab w:val="left" w:pos="709"/>
          <w:tab w:val="right" w:leader="dot" w:pos="11482"/>
        </w:tabs>
        <w:ind w:left="142"/>
        <w:jc w:val="both"/>
        <w:rPr>
          <w:rFonts w:ascii="Times New Roman" w:eastAsia="Times New Roman" w:hAnsi="Times New Roman" w:cs="Times New Roman"/>
          <w:b/>
          <w:sz w:val="24"/>
          <w:szCs w:val="24"/>
        </w:rPr>
      </w:pPr>
      <w:r w:rsidRPr="00C2432C">
        <w:rPr>
          <w:rFonts w:ascii="Times New Roman" w:hAnsi="Times New Roman" w:cs="Times New Roman"/>
          <w:b/>
          <w:sz w:val="24"/>
          <w:szCs w:val="24"/>
          <w:lang w:val="ru-RU"/>
        </w:rPr>
        <w:t xml:space="preserve">Аспекты </w:t>
      </w:r>
      <w:r w:rsidRPr="00C2432C">
        <w:rPr>
          <w:rFonts w:ascii="Times New Roman" w:eastAsia="Times New Roman" w:hAnsi="Times New Roman" w:cs="Times New Roman"/>
          <w:b/>
          <w:sz w:val="24"/>
          <w:szCs w:val="24"/>
        </w:rPr>
        <w:t xml:space="preserve">понятия </w:t>
      </w:r>
      <w:r w:rsidR="008F52D0" w:rsidRPr="00C2432C">
        <w:rPr>
          <w:rFonts w:ascii="Times New Roman" w:eastAsia="Times New Roman" w:hAnsi="Times New Roman" w:cs="Times New Roman"/>
          <w:b/>
          <w:sz w:val="24"/>
          <w:szCs w:val="24"/>
        </w:rPr>
        <w:t xml:space="preserve">корректности </w:t>
      </w:r>
      <w:r w:rsidRPr="00C2432C">
        <w:rPr>
          <w:rFonts w:ascii="Times New Roman" w:eastAsia="Times New Roman" w:hAnsi="Times New Roman" w:cs="Times New Roman"/>
          <w:b/>
          <w:sz w:val="24"/>
          <w:szCs w:val="24"/>
          <w:lang w:val="ru-RU"/>
        </w:rPr>
        <w:t>программ</w:t>
      </w:r>
      <w:r w:rsidR="008F52D0" w:rsidRPr="00C2432C">
        <w:rPr>
          <w:rFonts w:ascii="Times New Roman" w:eastAsia="Times New Roman" w:hAnsi="Times New Roman" w:cs="Times New Roman"/>
          <w:b/>
          <w:sz w:val="24"/>
          <w:szCs w:val="24"/>
        </w:rPr>
        <w:t>:</w:t>
      </w:r>
    </w:p>
    <w:p w14:paraId="591A5C00" w14:textId="37ACFB5C" w:rsidR="007851B7" w:rsidRPr="00C2432C" w:rsidRDefault="008F52D0" w:rsidP="00FE6139">
      <w:pPr>
        <w:pStyle w:val="af9"/>
        <w:numPr>
          <w:ilvl w:val="0"/>
          <w:numId w:val="77"/>
        </w:numPr>
        <w:tabs>
          <w:tab w:val="left" w:pos="709"/>
          <w:tab w:val="right" w:leader="dot" w:pos="11482"/>
        </w:tabs>
        <w:jc w:val="both"/>
        <w:rPr>
          <w:rFonts w:ascii="Times New Roman" w:eastAsia="Times New Roman" w:hAnsi="Times New Roman" w:cs="Times New Roman"/>
          <w:sz w:val="24"/>
          <w:szCs w:val="24"/>
        </w:rPr>
      </w:pPr>
      <w:r w:rsidRPr="00C2432C">
        <w:rPr>
          <w:rFonts w:ascii="Times New Roman" w:eastAsia="Times New Roman" w:hAnsi="Times New Roman" w:cs="Times New Roman"/>
          <w:sz w:val="24"/>
          <w:szCs w:val="24"/>
        </w:rPr>
        <w:t>Частичная корректность.</w:t>
      </w:r>
    </w:p>
    <w:p w14:paraId="63485B7E" w14:textId="0233CF91" w:rsidR="007851B7" w:rsidRPr="00C2432C" w:rsidRDefault="008F52D0" w:rsidP="00FE6139">
      <w:pPr>
        <w:pStyle w:val="af9"/>
        <w:numPr>
          <w:ilvl w:val="0"/>
          <w:numId w:val="77"/>
        </w:numPr>
        <w:tabs>
          <w:tab w:val="left" w:pos="709"/>
          <w:tab w:val="right" w:leader="dot" w:pos="11482"/>
        </w:tabs>
        <w:jc w:val="both"/>
        <w:rPr>
          <w:rFonts w:ascii="Times New Roman" w:eastAsia="Times New Roman" w:hAnsi="Times New Roman" w:cs="Times New Roman"/>
          <w:sz w:val="24"/>
          <w:szCs w:val="24"/>
        </w:rPr>
      </w:pPr>
      <w:r w:rsidRPr="00C2432C">
        <w:rPr>
          <w:rFonts w:ascii="Times New Roman" w:eastAsia="Times New Roman" w:hAnsi="Times New Roman" w:cs="Times New Roman"/>
          <w:sz w:val="24"/>
          <w:szCs w:val="24"/>
        </w:rPr>
        <w:t>Завершаемость.</w:t>
      </w:r>
    </w:p>
    <w:p w14:paraId="69EAD566" w14:textId="49A56852"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Частичная корректность</w:t>
      </w:r>
      <w:r w:rsidRPr="00DC0BEB">
        <w:rPr>
          <w:rFonts w:ascii="Times New Roman" w:eastAsia="Times New Roman" w:hAnsi="Times New Roman" w:cs="Times New Roman"/>
          <w:sz w:val="24"/>
          <w:szCs w:val="24"/>
        </w:rPr>
        <w:t xml:space="preserve"> </w:t>
      </w:r>
      <w:r w:rsidR="00C2432C">
        <w:rPr>
          <w:rFonts w:ascii="Times New Roman" w:eastAsia="Times New Roman" w:hAnsi="Times New Roman" w:cs="Times New Roman"/>
          <w:sz w:val="24"/>
          <w:szCs w:val="24"/>
          <w:lang w:val="ru-RU"/>
        </w:rPr>
        <w:t>-</w:t>
      </w:r>
      <w:r w:rsidRPr="00DC0BEB">
        <w:rPr>
          <w:rFonts w:ascii="Times New Roman" w:eastAsia="Times New Roman" w:hAnsi="Times New Roman" w:cs="Times New Roman"/>
          <w:sz w:val="24"/>
          <w:szCs w:val="24"/>
        </w:rPr>
        <w:t xml:space="preserve"> соответствие программы своей спецификации.</w:t>
      </w:r>
    </w:p>
    <w:p w14:paraId="7109A815" w14:textId="08BD01EB"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Завершаемость</w:t>
      </w:r>
      <w:r w:rsidR="00C2432C">
        <w:rPr>
          <w:rFonts w:ascii="Times New Roman" w:eastAsia="Times New Roman" w:hAnsi="Times New Roman" w:cs="Times New Roman"/>
          <w:b/>
          <w:i/>
          <w:sz w:val="24"/>
          <w:szCs w:val="24"/>
          <w:lang w:val="ru-RU"/>
        </w:rPr>
        <w:t xml:space="preserve"> -</w:t>
      </w:r>
      <w:r w:rsidRPr="00DC0BEB">
        <w:rPr>
          <w:rFonts w:ascii="Times New Roman" w:eastAsia="Times New Roman" w:hAnsi="Times New Roman" w:cs="Times New Roman"/>
          <w:sz w:val="24"/>
          <w:szCs w:val="24"/>
        </w:rPr>
        <w:t xml:space="preserve"> </w:t>
      </w:r>
      <w:r w:rsidRPr="00C2432C">
        <w:rPr>
          <w:rFonts w:ascii="Times New Roman" w:eastAsia="Times New Roman" w:hAnsi="Times New Roman" w:cs="Times New Roman"/>
          <w:sz w:val="18"/>
          <w:szCs w:val="24"/>
        </w:rPr>
        <w:t>выполнение программы закончится при вводе определенных данных в соответствии со спецификацией. Нет общего метода доказательства завершаемости программ, но обычно бывает достаточно неформальных рассуждений.</w:t>
      </w:r>
    </w:p>
    <w:p w14:paraId="0C61F5F1" w14:textId="515967FB" w:rsidR="007851B7" w:rsidRPr="00C2432C" w:rsidRDefault="008F52D0" w:rsidP="00C2432C">
      <w:pPr>
        <w:tabs>
          <w:tab w:val="left" w:pos="709"/>
          <w:tab w:val="right" w:leader="dot" w:pos="11482"/>
        </w:tabs>
        <w:ind w:left="142"/>
        <w:jc w:val="both"/>
        <w:rPr>
          <w:rFonts w:ascii="Times New Roman" w:eastAsia="Times New Roman" w:hAnsi="Times New Roman" w:cs="Times New Roman"/>
          <w:sz w:val="18"/>
          <w:szCs w:val="24"/>
        </w:rPr>
      </w:pPr>
      <w:r w:rsidRPr="00C2432C">
        <w:rPr>
          <w:rFonts w:ascii="Times New Roman" w:eastAsia="Times New Roman" w:hAnsi="Times New Roman" w:cs="Times New Roman"/>
          <w:sz w:val="18"/>
          <w:szCs w:val="24"/>
        </w:rPr>
        <w:t xml:space="preserve">В методе индуктивных утверждений первый шаг состоит в записи утверждений относительно свойств входных и выходных данных программ, а </w:t>
      </w:r>
      <w:del w:id="162" w:author="Вадим Стубеда" w:date="2020-03-19T00:50:00Z">
        <w:r w:rsidRPr="00C2432C" w:rsidDel="00D9375B">
          <w:rPr>
            <w:rFonts w:ascii="Times New Roman" w:eastAsia="Times New Roman" w:hAnsi="Times New Roman" w:cs="Times New Roman"/>
            <w:sz w:val="18"/>
            <w:szCs w:val="24"/>
          </w:rPr>
          <w:delText>так же</w:delText>
        </w:r>
      </w:del>
      <w:ins w:id="163" w:author="Вадим Стубеда" w:date="2020-03-19T00:50:00Z">
        <w:r w:rsidR="00D9375B" w:rsidRPr="00C2432C">
          <w:rPr>
            <w:rFonts w:ascii="Times New Roman" w:eastAsia="Times New Roman" w:hAnsi="Times New Roman" w:cs="Times New Roman"/>
            <w:sz w:val="18"/>
            <w:szCs w:val="24"/>
          </w:rPr>
          <w:t>также</w:t>
        </w:r>
      </w:ins>
      <w:r w:rsidRPr="00C2432C">
        <w:rPr>
          <w:rFonts w:ascii="Times New Roman" w:eastAsia="Times New Roman" w:hAnsi="Times New Roman" w:cs="Times New Roman"/>
          <w:sz w:val="18"/>
          <w:szCs w:val="24"/>
        </w:rPr>
        <w:t xml:space="preserve"> результатов в ряде промежуточных точек называемых точками разреза. Эти утверждения формулируются в логике исчисления предикатов. На основании этих утверждений и семантики операторной схемы программы путем определенных преобразований формулируются верификационные условия, правильность которых необходимо доказать. И если доказывается истинность сформулированных условий, то программа будет корректна относительно входного и выходного утверждений. Если доказать истинность не удается, то либо в ПС есть ошибка, либо в процедуре доказательства есть ошибка, например, неверное утверждение в некоторой точке разреза.</w:t>
      </w:r>
    </w:p>
    <w:p w14:paraId="2524E8E2" w14:textId="7A255809"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64" w:name="_Toc35467838"/>
      <w:r w:rsidRPr="00DC0BEB">
        <w:rPr>
          <w:rFonts w:ascii="Times New Roman" w:hAnsi="Times New Roman" w:cs="Times New Roman"/>
          <w:b/>
          <w:color w:val="000000"/>
          <w:sz w:val="24"/>
          <w:szCs w:val="24"/>
        </w:rPr>
        <w:t>Процесс верификации в жизненном цикле ПО.</w:t>
      </w:r>
      <w:bookmarkEnd w:id="164"/>
    </w:p>
    <w:p w14:paraId="66E9C805" w14:textId="5961DB82"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C2432C">
        <w:rPr>
          <w:rFonts w:ascii="Times New Roman" w:eastAsia="Times New Roman" w:hAnsi="Times New Roman" w:cs="Times New Roman"/>
          <w:b/>
          <w:sz w:val="24"/>
          <w:szCs w:val="24"/>
        </w:rPr>
        <w:t>Процесс верификации</w:t>
      </w:r>
      <w:r w:rsidRPr="00C2432C">
        <w:rPr>
          <w:rFonts w:ascii="Times New Roman" w:eastAsia="Times New Roman" w:hAnsi="Times New Roman" w:cs="Times New Roman"/>
          <w:sz w:val="24"/>
          <w:szCs w:val="24"/>
        </w:rPr>
        <w:t xml:space="preserve"> </w:t>
      </w:r>
      <w:r w:rsidRPr="00C2432C">
        <w:rPr>
          <w:rFonts w:ascii="Times New Roman" w:eastAsia="Times New Roman" w:hAnsi="Times New Roman" w:cs="Times New Roman"/>
          <w:b/>
          <w:sz w:val="24"/>
          <w:szCs w:val="24"/>
        </w:rPr>
        <w:t>(The Verification Process)</w:t>
      </w:r>
      <w:r w:rsidRPr="00DC0BEB">
        <w:rPr>
          <w:rFonts w:ascii="Times New Roman" w:hAnsi="Times New Roman" w:cs="Times New Roman"/>
          <w:sz w:val="24"/>
          <w:szCs w:val="24"/>
        </w:rPr>
        <w:t xml:space="preserve"> </w:t>
      </w:r>
      <w:r w:rsidR="00C2432C">
        <w:rPr>
          <w:rFonts w:ascii="Times New Roman" w:eastAsia="Times New Roman" w:hAnsi="Times New Roman" w:cs="Times New Roman"/>
          <w:sz w:val="24"/>
          <w:szCs w:val="24"/>
          <w:lang w:val="ru-RU"/>
        </w:rPr>
        <w:t>-</w:t>
      </w:r>
      <w:r w:rsidR="00C2432C">
        <w:rPr>
          <w:rFonts w:ascii="Times New Roman" w:eastAsia="Times New Roman" w:hAnsi="Times New Roman" w:cs="Times New Roman"/>
          <w:sz w:val="24"/>
          <w:szCs w:val="24"/>
        </w:rPr>
        <w:t xml:space="preserve"> процесс</w:t>
      </w:r>
      <w:r w:rsidRPr="00DC0BEB">
        <w:rPr>
          <w:rFonts w:ascii="Times New Roman" w:eastAsia="Times New Roman" w:hAnsi="Times New Roman" w:cs="Times New Roman"/>
          <w:sz w:val="24"/>
          <w:szCs w:val="24"/>
        </w:rPr>
        <w:t xml:space="preserve"> определения того, что программные продукты функционируют в полном соответствии с требованиями и условиями, реализованными в предшествующих работах.</w:t>
      </w:r>
    </w:p>
    <w:p w14:paraId="31AB5B95" w14:textId="1779A91D" w:rsidR="007851B7" w:rsidRPr="00933D4A"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933D4A">
        <w:rPr>
          <w:rFonts w:ascii="Times New Roman" w:eastAsia="Times New Roman" w:hAnsi="Times New Roman" w:cs="Times New Roman"/>
          <w:sz w:val="18"/>
          <w:szCs w:val="24"/>
        </w:rPr>
        <w:t>Верификация может при</w:t>
      </w:r>
      <w:r w:rsidR="00C2432C" w:rsidRPr="00933D4A">
        <w:rPr>
          <w:rFonts w:ascii="Times New Roman" w:eastAsia="Times New Roman" w:hAnsi="Times New Roman" w:cs="Times New Roman"/>
          <w:sz w:val="18"/>
          <w:szCs w:val="24"/>
        </w:rPr>
        <w:t xml:space="preserve">меняться к любым промежуточным </w:t>
      </w:r>
      <w:r w:rsidRPr="00933D4A">
        <w:rPr>
          <w:rFonts w:ascii="Times New Roman" w:eastAsia="Times New Roman" w:hAnsi="Times New Roman" w:cs="Times New Roman"/>
          <w:sz w:val="18"/>
          <w:szCs w:val="24"/>
        </w:rPr>
        <w:t>программным продуктам и к любым другим результатам работы. Например, верификации могут подвергаться требования, системная и программная архитектура, документация, методы, планы и т.п.</w:t>
      </w:r>
    </w:p>
    <w:p w14:paraId="15E52EF6" w14:textId="77777777" w:rsidR="007851B7" w:rsidRPr="00933D4A"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933D4A">
        <w:rPr>
          <w:rFonts w:ascii="Times New Roman" w:eastAsia="Times New Roman" w:hAnsi="Times New Roman" w:cs="Times New Roman"/>
          <w:sz w:val="18"/>
          <w:szCs w:val="24"/>
        </w:rPr>
        <w:t>Процесс верификации может включать анализ, проверку и тестирование. Объектами анализа и проверки могут являться, например, документация и исходные тексты программных модулей. Объектами тестирования могут являться исполнимые коды программных модулей, компонентов, промежуточных и конечного программных продуктов.</w:t>
      </w:r>
    </w:p>
    <w:p w14:paraId="14473FF4" w14:textId="2AF121A8" w:rsidR="007851B7" w:rsidRPr="00DC0BEB" w:rsidRDefault="00933D4A" w:rsidP="00DC0BEB">
      <w:pPr>
        <w:tabs>
          <w:tab w:val="left" w:pos="709"/>
          <w:tab w:val="right" w:leader="dot" w:pos="11482"/>
        </w:tabs>
        <w:ind w:left="142"/>
        <w:jc w:val="both"/>
        <w:rPr>
          <w:rFonts w:ascii="Times New Roman" w:eastAsia="Times New Roman" w:hAnsi="Times New Roman" w:cs="Times New Roman"/>
          <w:sz w:val="24"/>
          <w:szCs w:val="24"/>
        </w:rPr>
      </w:pPr>
      <w:r w:rsidRPr="00933D4A">
        <w:rPr>
          <w:rFonts w:ascii="Times New Roman" w:eastAsia="Times New Roman" w:hAnsi="Times New Roman" w:cs="Times New Roman"/>
          <w:b/>
          <w:sz w:val="24"/>
          <w:szCs w:val="24"/>
          <w:lang w:val="ru-RU"/>
        </w:rPr>
        <w:t>П</w:t>
      </w:r>
      <w:r w:rsidR="008F52D0" w:rsidRPr="00933D4A">
        <w:rPr>
          <w:rFonts w:ascii="Times New Roman" w:eastAsia="Times New Roman" w:hAnsi="Times New Roman" w:cs="Times New Roman"/>
          <w:b/>
          <w:sz w:val="24"/>
          <w:szCs w:val="24"/>
        </w:rPr>
        <w:t>роцессом независимой верификации</w:t>
      </w:r>
      <w:r>
        <w:rPr>
          <w:rFonts w:ascii="Times New Roman" w:eastAsia="Times New Roman" w:hAnsi="Times New Roman" w:cs="Times New Roman"/>
          <w:b/>
          <w:sz w:val="24"/>
          <w:szCs w:val="24"/>
          <w:lang w:val="ru-RU"/>
        </w:rPr>
        <w:t xml:space="preserve"> </w:t>
      </w:r>
      <w:r>
        <w:rPr>
          <w:rFonts w:ascii="Times New Roman" w:eastAsia="Times New Roman" w:hAnsi="Times New Roman" w:cs="Times New Roman"/>
          <w:sz w:val="24"/>
          <w:szCs w:val="24"/>
          <w:lang w:val="ru-RU"/>
        </w:rPr>
        <w:t xml:space="preserve">- </w:t>
      </w:r>
      <w:r w:rsidR="008F52D0" w:rsidRPr="00DC0BEB">
        <w:rPr>
          <w:rFonts w:ascii="Times New Roman" w:eastAsia="Times New Roman" w:hAnsi="Times New Roman" w:cs="Times New Roman"/>
          <w:sz w:val="24"/>
          <w:szCs w:val="24"/>
        </w:rPr>
        <w:t>если организация–исполнитель не зависит от поставщика, разработчика, оператора или персонала сопровождения.</w:t>
      </w:r>
    </w:p>
    <w:p w14:paraId="0C6D2A0B" w14:textId="7FA5042B"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Процесс верификации состоит из </w:t>
      </w:r>
      <w:r w:rsidRPr="00DC0BEB">
        <w:rPr>
          <w:rFonts w:ascii="Times New Roman" w:eastAsia="Times New Roman" w:hAnsi="Times New Roman" w:cs="Times New Roman"/>
          <w:i/>
          <w:sz w:val="24"/>
          <w:szCs w:val="24"/>
        </w:rPr>
        <w:t xml:space="preserve">двух работ </w:t>
      </w:r>
      <w:r w:rsidRPr="00DC0BEB">
        <w:rPr>
          <w:rFonts w:ascii="Times New Roman" w:eastAsia="Times New Roman" w:hAnsi="Times New Roman" w:cs="Times New Roman"/>
          <w:sz w:val="24"/>
          <w:szCs w:val="24"/>
        </w:rPr>
        <w:t>(рис. 9.5). Общее число задач по данным работам равно 13.</w:t>
      </w:r>
    </w:p>
    <w:p w14:paraId="52F29687" w14:textId="77777777" w:rsidR="007851B7" w:rsidRPr="00DC0BEB" w:rsidRDefault="008F52D0" w:rsidP="00DC0BEB">
      <w:pPr>
        <w:tabs>
          <w:tab w:val="left" w:pos="709"/>
          <w:tab w:val="right" w:leader="dot" w:pos="11482"/>
        </w:tabs>
        <w:ind w:left="142"/>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79763949" wp14:editId="4780ABB7">
            <wp:extent cx="2105025" cy="1533525"/>
            <wp:effectExtent l="0" t="0" r="0" b="0"/>
            <wp:docPr id="1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6"/>
                    <a:srcRect/>
                    <a:stretch>
                      <a:fillRect/>
                    </a:stretch>
                  </pic:blipFill>
                  <pic:spPr>
                    <a:xfrm>
                      <a:off x="0" y="0"/>
                      <a:ext cx="2105025" cy="1533525"/>
                    </a:xfrm>
                    <a:prstGeom prst="rect">
                      <a:avLst/>
                    </a:prstGeom>
                    <a:ln/>
                  </pic:spPr>
                </pic:pic>
              </a:graphicData>
            </a:graphic>
          </wp:inline>
        </w:drawing>
      </w:r>
    </w:p>
    <w:p w14:paraId="3F858B2A" w14:textId="77777777" w:rsidR="007851B7" w:rsidRPr="00DC0BEB" w:rsidRDefault="008F52D0" w:rsidP="00933D4A">
      <w:pPr>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9.5. Структура процесса верификации</w:t>
      </w:r>
    </w:p>
    <w:p w14:paraId="431B6521" w14:textId="16AEA017" w:rsidR="007851B7" w:rsidRDefault="008F52D0" w:rsidP="00933D4A">
      <w:pPr>
        <w:tabs>
          <w:tab w:val="left" w:pos="709"/>
          <w:tab w:val="right" w:leader="dot" w:pos="11482"/>
        </w:tabs>
        <w:ind w:left="142"/>
        <w:rPr>
          <w:rFonts w:ascii="Times New Roman" w:eastAsia="Times New Roman" w:hAnsi="Times New Roman" w:cs="Times New Roman"/>
          <w:b/>
          <w:sz w:val="24"/>
          <w:szCs w:val="24"/>
          <w:lang w:val="ru-RU"/>
        </w:rPr>
      </w:pPr>
      <w:r w:rsidRPr="00933D4A">
        <w:rPr>
          <w:rFonts w:ascii="Times New Roman" w:eastAsia="Times New Roman" w:hAnsi="Times New Roman" w:cs="Times New Roman"/>
          <w:b/>
          <w:sz w:val="24"/>
          <w:szCs w:val="24"/>
        </w:rPr>
        <w:t>Задачи работ процесса верификации</w:t>
      </w:r>
      <w:r w:rsidR="00933D4A" w:rsidRPr="00933D4A">
        <w:rPr>
          <w:rFonts w:ascii="Times New Roman" w:eastAsia="Times New Roman" w:hAnsi="Times New Roman" w:cs="Times New Roman"/>
          <w:b/>
          <w:sz w:val="24"/>
          <w:szCs w:val="24"/>
          <w:lang w:val="ru-RU"/>
        </w:rPr>
        <w:t>:</w:t>
      </w:r>
    </w:p>
    <w:p w14:paraId="444049F4" w14:textId="0EA9018F" w:rsidR="00933D4A" w:rsidRDefault="00933D4A" w:rsidP="00FE6139">
      <w:pPr>
        <w:pStyle w:val="af9"/>
        <w:numPr>
          <w:ilvl w:val="0"/>
          <w:numId w:val="78"/>
        </w:numPr>
        <w:tabs>
          <w:tab w:val="left" w:pos="709"/>
          <w:tab w:val="right" w:leader="dot" w:pos="11482"/>
        </w:tabs>
        <w:rPr>
          <w:rFonts w:ascii="Times New Roman" w:eastAsia="Times New Roman" w:hAnsi="Times New Roman" w:cs="Times New Roman"/>
          <w:b/>
          <w:i/>
          <w:sz w:val="24"/>
          <w:szCs w:val="24"/>
          <w:lang w:val="ru-RU"/>
        </w:rPr>
      </w:pPr>
      <w:r w:rsidRPr="00933D4A">
        <w:rPr>
          <w:rFonts w:ascii="Times New Roman" w:eastAsia="Times New Roman" w:hAnsi="Times New Roman" w:cs="Times New Roman"/>
          <w:b/>
          <w:i/>
          <w:sz w:val="24"/>
          <w:szCs w:val="24"/>
          <w:lang w:val="ru-RU"/>
        </w:rPr>
        <w:t>Подготовка процесса верификации</w:t>
      </w:r>
      <w:r>
        <w:rPr>
          <w:rFonts w:ascii="Times New Roman" w:eastAsia="Times New Roman" w:hAnsi="Times New Roman" w:cs="Times New Roman"/>
          <w:b/>
          <w:i/>
          <w:sz w:val="24"/>
          <w:szCs w:val="24"/>
          <w:lang w:val="ru-RU"/>
        </w:rPr>
        <w:t>:</w:t>
      </w:r>
    </w:p>
    <w:p w14:paraId="04AD9150" w14:textId="4C567A43"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Определение необходимости в проекте работ по верификации и степени их организационной независимости, анализ критичности проектных требований</w:t>
      </w:r>
      <w:r>
        <w:rPr>
          <w:rFonts w:ascii="Times New Roman" w:eastAsia="Times New Roman" w:hAnsi="Times New Roman" w:cs="Times New Roman"/>
          <w:sz w:val="24"/>
          <w:szCs w:val="24"/>
          <w:lang w:val="ru-RU"/>
        </w:rPr>
        <w:t>;</w:t>
      </w:r>
    </w:p>
    <w:p w14:paraId="2C9D4132" w14:textId="3C4F484E"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Установка процесса верификации (при необходимости)</w:t>
      </w:r>
      <w:r>
        <w:rPr>
          <w:rFonts w:ascii="Times New Roman" w:eastAsia="Times New Roman" w:hAnsi="Times New Roman" w:cs="Times New Roman"/>
          <w:sz w:val="24"/>
          <w:szCs w:val="24"/>
          <w:lang w:val="ru-RU"/>
        </w:rPr>
        <w:t>;</w:t>
      </w:r>
    </w:p>
    <w:p w14:paraId="4895B77F" w14:textId="7358499B"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Выбор соответствующей независимой квалифицированной организации (при необходимости)</w:t>
      </w:r>
      <w:r>
        <w:rPr>
          <w:rFonts w:ascii="Times New Roman" w:eastAsia="Times New Roman" w:hAnsi="Times New Roman" w:cs="Times New Roman"/>
          <w:sz w:val="24"/>
          <w:szCs w:val="24"/>
          <w:lang w:val="ru-RU"/>
        </w:rPr>
        <w:t>;</w:t>
      </w:r>
    </w:p>
    <w:p w14:paraId="1D0CA3A4" w14:textId="1415B502"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Определение верифицируемых работ и продуктов, выбор работ и задач верификации</w:t>
      </w:r>
      <w:r>
        <w:rPr>
          <w:rFonts w:ascii="Times New Roman" w:eastAsia="Times New Roman" w:hAnsi="Times New Roman" w:cs="Times New Roman"/>
          <w:sz w:val="24"/>
          <w:szCs w:val="24"/>
          <w:lang w:val="ru-RU"/>
        </w:rPr>
        <w:t>;</w:t>
      </w:r>
    </w:p>
    <w:p w14:paraId="1FCDD882" w14:textId="4A1E965C"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Разработка плана верификации</w:t>
      </w:r>
      <w:r>
        <w:rPr>
          <w:rFonts w:ascii="Times New Roman" w:eastAsia="Times New Roman" w:hAnsi="Times New Roman" w:cs="Times New Roman"/>
          <w:sz w:val="24"/>
          <w:szCs w:val="24"/>
          <w:lang w:val="ru-RU"/>
        </w:rPr>
        <w:t>;</w:t>
      </w:r>
    </w:p>
    <w:p w14:paraId="127B25C2" w14:textId="098BC10F"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Реализация плана проведения верификации, обеспечение доступности его результатов заказчику, при необходимости организация связи с процессом решения проблем (см. п. 2.3.8 пособия)</w:t>
      </w:r>
      <w:r>
        <w:rPr>
          <w:rFonts w:ascii="Times New Roman" w:eastAsia="Times New Roman" w:hAnsi="Times New Roman" w:cs="Times New Roman"/>
          <w:sz w:val="24"/>
          <w:szCs w:val="24"/>
          <w:lang w:val="ru-RU"/>
        </w:rPr>
        <w:t>.</w:t>
      </w:r>
    </w:p>
    <w:p w14:paraId="517A1C5D" w14:textId="427B5AE2" w:rsidR="00933D4A" w:rsidRDefault="00933D4A" w:rsidP="00FE6139">
      <w:pPr>
        <w:pStyle w:val="af9"/>
        <w:numPr>
          <w:ilvl w:val="0"/>
          <w:numId w:val="78"/>
        </w:numPr>
        <w:tabs>
          <w:tab w:val="left" w:pos="709"/>
          <w:tab w:val="right" w:leader="dot" w:pos="11482"/>
        </w:tabs>
        <w:rPr>
          <w:rFonts w:ascii="Times New Roman" w:eastAsia="Times New Roman" w:hAnsi="Times New Roman" w:cs="Times New Roman"/>
          <w:b/>
          <w:i/>
          <w:sz w:val="24"/>
          <w:szCs w:val="24"/>
          <w:lang w:val="ru-RU"/>
        </w:rPr>
      </w:pPr>
      <w:r w:rsidRPr="00933D4A">
        <w:rPr>
          <w:rFonts w:ascii="Times New Roman" w:eastAsia="Times New Roman" w:hAnsi="Times New Roman" w:cs="Times New Roman"/>
          <w:b/>
          <w:i/>
          <w:sz w:val="24"/>
          <w:szCs w:val="24"/>
          <w:lang w:val="ru-RU"/>
        </w:rPr>
        <w:t>Верификация</w:t>
      </w:r>
    </w:p>
    <w:p w14:paraId="115A7841" w14:textId="0AF6F040"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Верификация договора по критериям</w:t>
      </w:r>
      <w:r>
        <w:rPr>
          <w:rFonts w:ascii="Times New Roman" w:eastAsia="Times New Roman" w:hAnsi="Times New Roman" w:cs="Times New Roman"/>
          <w:sz w:val="24"/>
          <w:szCs w:val="24"/>
          <w:lang w:val="ru-RU"/>
        </w:rPr>
        <w:t>;</w:t>
      </w:r>
    </w:p>
    <w:p w14:paraId="3E6B8E5B" w14:textId="09E7CCE2"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Верификация процесса по критериям</w:t>
      </w:r>
      <w:r>
        <w:rPr>
          <w:rFonts w:ascii="Times New Roman" w:eastAsia="Times New Roman" w:hAnsi="Times New Roman" w:cs="Times New Roman"/>
          <w:sz w:val="24"/>
          <w:szCs w:val="24"/>
          <w:lang w:val="ru-RU"/>
        </w:rPr>
        <w:t>;</w:t>
      </w:r>
    </w:p>
    <w:p w14:paraId="1CAB9E85" w14:textId="703E1C64"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Верификация требований по критериям</w:t>
      </w:r>
      <w:r>
        <w:rPr>
          <w:rFonts w:ascii="Times New Roman" w:eastAsia="Times New Roman" w:hAnsi="Times New Roman" w:cs="Times New Roman"/>
          <w:sz w:val="24"/>
          <w:szCs w:val="24"/>
          <w:lang w:val="ru-RU"/>
        </w:rPr>
        <w:t>;</w:t>
      </w:r>
    </w:p>
    <w:p w14:paraId="19D424C9" w14:textId="3F7A38B6"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Верификация результатов проектирования по критериям</w:t>
      </w:r>
      <w:r>
        <w:rPr>
          <w:rFonts w:ascii="Times New Roman" w:eastAsia="Times New Roman" w:hAnsi="Times New Roman" w:cs="Times New Roman"/>
          <w:sz w:val="24"/>
          <w:szCs w:val="24"/>
          <w:lang w:val="ru-RU"/>
        </w:rPr>
        <w:t>;</w:t>
      </w:r>
    </w:p>
    <w:p w14:paraId="4EDE7290" w14:textId="1176C40E"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Верификация исходных текстов программных модулей по критериям</w:t>
      </w:r>
      <w:r>
        <w:rPr>
          <w:rFonts w:ascii="Times New Roman" w:eastAsia="Times New Roman" w:hAnsi="Times New Roman" w:cs="Times New Roman"/>
          <w:sz w:val="24"/>
          <w:szCs w:val="24"/>
          <w:lang w:val="ru-RU"/>
        </w:rPr>
        <w:t>;</w:t>
      </w:r>
    </w:p>
    <w:p w14:paraId="144BFD0B" w14:textId="246590A5"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Верификация сборки по критериям</w:t>
      </w:r>
      <w:r>
        <w:rPr>
          <w:rFonts w:ascii="Times New Roman" w:eastAsia="Times New Roman" w:hAnsi="Times New Roman" w:cs="Times New Roman"/>
          <w:sz w:val="24"/>
          <w:szCs w:val="24"/>
          <w:lang w:val="ru-RU"/>
        </w:rPr>
        <w:t>;</w:t>
      </w:r>
    </w:p>
    <w:p w14:paraId="59BAE1AD" w14:textId="35F7DB18" w:rsidR="00933D4A" w:rsidRPr="00933D4A" w:rsidRDefault="00933D4A" w:rsidP="00FE6139">
      <w:pPr>
        <w:pStyle w:val="af9"/>
        <w:numPr>
          <w:ilvl w:val="1"/>
          <w:numId w:val="78"/>
        </w:numPr>
        <w:tabs>
          <w:tab w:val="left" w:pos="709"/>
          <w:tab w:val="right" w:leader="dot" w:pos="11482"/>
        </w:tabs>
        <w:rPr>
          <w:rFonts w:ascii="Times New Roman" w:eastAsia="Times New Roman" w:hAnsi="Times New Roman" w:cs="Times New Roman"/>
          <w:b/>
          <w:i/>
          <w:sz w:val="24"/>
          <w:szCs w:val="24"/>
          <w:lang w:val="ru-RU"/>
        </w:rPr>
      </w:pPr>
      <w:r w:rsidRPr="00DC0BEB">
        <w:rPr>
          <w:rFonts w:ascii="Times New Roman" w:eastAsia="Times New Roman" w:hAnsi="Times New Roman" w:cs="Times New Roman"/>
          <w:sz w:val="24"/>
          <w:szCs w:val="24"/>
        </w:rPr>
        <w:t>Верификация документации по критериям</w:t>
      </w:r>
      <w:r>
        <w:rPr>
          <w:rFonts w:ascii="Times New Roman" w:eastAsia="Times New Roman" w:hAnsi="Times New Roman" w:cs="Times New Roman"/>
          <w:sz w:val="24"/>
          <w:szCs w:val="24"/>
          <w:lang w:val="ru-RU"/>
        </w:rPr>
        <w:t>.</w:t>
      </w:r>
    </w:p>
    <w:p w14:paraId="56A97513" w14:textId="5361E600" w:rsidR="007851B7" w:rsidRPr="00DC0BEB" w:rsidRDefault="008F52D0" w:rsidP="00933D4A">
      <w:pPr>
        <w:shd w:val="clear" w:color="auto" w:fill="FFFFFF"/>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Договор</w:t>
      </w:r>
      <w:r w:rsidRPr="00DC0BEB">
        <w:rPr>
          <w:rFonts w:ascii="Times New Roman" w:eastAsia="Times New Roman" w:hAnsi="Times New Roman" w:cs="Times New Roman"/>
          <w:sz w:val="24"/>
          <w:szCs w:val="24"/>
        </w:rPr>
        <w:t xml:space="preserve"> должен быть верифицирова</w:t>
      </w:r>
      <w:r w:rsidR="00933D4A">
        <w:rPr>
          <w:rFonts w:ascii="Times New Roman" w:eastAsia="Times New Roman" w:hAnsi="Times New Roman" w:cs="Times New Roman"/>
          <w:sz w:val="24"/>
          <w:szCs w:val="24"/>
        </w:rPr>
        <w:t xml:space="preserve">н </w:t>
      </w:r>
      <w:r w:rsidRPr="00DC0BEB">
        <w:rPr>
          <w:rFonts w:ascii="Times New Roman" w:eastAsia="Times New Roman" w:hAnsi="Times New Roman" w:cs="Times New Roman"/>
          <w:sz w:val="24"/>
          <w:szCs w:val="24"/>
        </w:rPr>
        <w:t xml:space="preserve">по следующим </w:t>
      </w:r>
      <w:r w:rsidRPr="00DC0BEB">
        <w:rPr>
          <w:rFonts w:ascii="Times New Roman" w:eastAsia="Times New Roman" w:hAnsi="Times New Roman" w:cs="Times New Roman"/>
          <w:i/>
          <w:sz w:val="24"/>
          <w:szCs w:val="24"/>
        </w:rPr>
        <w:t>критериям</w:t>
      </w:r>
      <w:r w:rsidRPr="00DC0BEB">
        <w:rPr>
          <w:rFonts w:ascii="Times New Roman" w:eastAsia="Times New Roman" w:hAnsi="Times New Roman" w:cs="Times New Roman"/>
          <w:sz w:val="24"/>
          <w:szCs w:val="24"/>
        </w:rPr>
        <w:t>:</w:t>
      </w:r>
    </w:p>
    <w:p w14:paraId="3DFD3564" w14:textId="2FCD93E0" w:rsidR="007851B7" w:rsidRPr="00933D4A" w:rsidRDefault="00933D4A" w:rsidP="00FE6139">
      <w:pPr>
        <w:pStyle w:val="af9"/>
        <w:numPr>
          <w:ilvl w:val="0"/>
          <w:numId w:val="79"/>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В</w:t>
      </w:r>
      <w:r w:rsidR="008F52D0" w:rsidRPr="00933D4A">
        <w:rPr>
          <w:rFonts w:ascii="Times New Roman" w:eastAsia="Times New Roman" w:hAnsi="Times New Roman" w:cs="Times New Roman"/>
          <w:sz w:val="24"/>
          <w:szCs w:val="24"/>
        </w:rPr>
        <w:t>озможность поставщика удовлетворять установленным требованиям;</w:t>
      </w:r>
    </w:p>
    <w:p w14:paraId="35F60EDA" w14:textId="55624C17" w:rsidR="007851B7" w:rsidRPr="00933D4A" w:rsidRDefault="00933D4A" w:rsidP="00FE6139">
      <w:pPr>
        <w:pStyle w:val="af9"/>
        <w:numPr>
          <w:ilvl w:val="0"/>
          <w:numId w:val="79"/>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Н</w:t>
      </w:r>
      <w:r w:rsidR="008F52D0" w:rsidRPr="00933D4A">
        <w:rPr>
          <w:rFonts w:ascii="Times New Roman" w:eastAsia="Times New Roman" w:hAnsi="Times New Roman" w:cs="Times New Roman"/>
          <w:sz w:val="24"/>
          <w:szCs w:val="24"/>
        </w:rPr>
        <w:t>епротиворечивость требований и охват ими потребностей пользователя;</w:t>
      </w:r>
    </w:p>
    <w:p w14:paraId="3BA48CA6" w14:textId="2AE51F99" w:rsidR="007851B7" w:rsidRPr="00933D4A" w:rsidRDefault="00933D4A" w:rsidP="00FE6139">
      <w:pPr>
        <w:pStyle w:val="af9"/>
        <w:numPr>
          <w:ilvl w:val="0"/>
          <w:numId w:val="79"/>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Н</w:t>
      </w:r>
      <w:r w:rsidR="008F52D0" w:rsidRPr="00933D4A">
        <w:rPr>
          <w:rFonts w:ascii="Times New Roman" w:eastAsia="Times New Roman" w:hAnsi="Times New Roman" w:cs="Times New Roman"/>
          <w:sz w:val="24"/>
          <w:szCs w:val="24"/>
        </w:rPr>
        <w:t>аличие соответствующих процедур для внесения изменений в установленные требования и для решения проблем;</w:t>
      </w:r>
    </w:p>
    <w:p w14:paraId="32B492C6" w14:textId="3A2D0869" w:rsidR="007851B7" w:rsidRPr="00933D4A" w:rsidRDefault="00933D4A" w:rsidP="00FE6139">
      <w:pPr>
        <w:pStyle w:val="af9"/>
        <w:numPr>
          <w:ilvl w:val="0"/>
          <w:numId w:val="79"/>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Н</w:t>
      </w:r>
      <w:r w:rsidR="008F52D0" w:rsidRPr="00933D4A">
        <w:rPr>
          <w:rFonts w:ascii="Times New Roman" w:eastAsia="Times New Roman" w:hAnsi="Times New Roman" w:cs="Times New Roman"/>
          <w:sz w:val="24"/>
          <w:szCs w:val="24"/>
        </w:rPr>
        <w:t>аличие процедур по взаимодействию и кооперации между участниками договора;</w:t>
      </w:r>
    </w:p>
    <w:p w14:paraId="546F80EF" w14:textId="17C4F4E9" w:rsidR="007851B7" w:rsidRPr="00933D4A" w:rsidRDefault="00933D4A" w:rsidP="00FE6139">
      <w:pPr>
        <w:pStyle w:val="af9"/>
        <w:numPr>
          <w:ilvl w:val="0"/>
          <w:numId w:val="79"/>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Н</w:t>
      </w:r>
      <w:r w:rsidR="008F52D0" w:rsidRPr="00933D4A">
        <w:rPr>
          <w:rFonts w:ascii="Times New Roman" w:eastAsia="Times New Roman" w:hAnsi="Times New Roman" w:cs="Times New Roman"/>
          <w:sz w:val="24"/>
          <w:szCs w:val="24"/>
        </w:rPr>
        <w:t>аличие критериев и процедур, предусмотренных в соответствии с установленными требованиями.</w:t>
      </w:r>
    </w:p>
    <w:p w14:paraId="54B223D8" w14:textId="64E7695B" w:rsidR="007851B7" w:rsidRPr="00DC0BEB" w:rsidRDefault="008F52D0" w:rsidP="00DC0BEB">
      <w:pPr>
        <w:shd w:val="clear" w:color="auto" w:fill="FFFFFF"/>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Процесс</w:t>
      </w:r>
      <w:r w:rsidRPr="00DC0BEB">
        <w:rPr>
          <w:rFonts w:ascii="Times New Roman" w:eastAsia="Times New Roman" w:hAnsi="Times New Roman" w:cs="Times New Roman"/>
          <w:sz w:val="24"/>
          <w:szCs w:val="24"/>
        </w:rPr>
        <w:t xml:space="preserve"> должен бы</w:t>
      </w:r>
      <w:r w:rsidR="00933D4A">
        <w:rPr>
          <w:rFonts w:ascii="Times New Roman" w:eastAsia="Times New Roman" w:hAnsi="Times New Roman" w:cs="Times New Roman"/>
          <w:sz w:val="24"/>
          <w:szCs w:val="24"/>
        </w:rPr>
        <w:t xml:space="preserve">ть верифицирован </w:t>
      </w:r>
      <w:r w:rsidRPr="00DC0BEB">
        <w:rPr>
          <w:rFonts w:ascii="Times New Roman" w:eastAsia="Times New Roman" w:hAnsi="Times New Roman" w:cs="Times New Roman"/>
          <w:sz w:val="24"/>
          <w:szCs w:val="24"/>
        </w:rPr>
        <w:t xml:space="preserve">по следующим </w:t>
      </w:r>
      <w:r w:rsidRPr="00DC0BEB">
        <w:rPr>
          <w:rFonts w:ascii="Times New Roman" w:eastAsia="Times New Roman" w:hAnsi="Times New Roman" w:cs="Times New Roman"/>
          <w:i/>
          <w:sz w:val="24"/>
          <w:szCs w:val="24"/>
        </w:rPr>
        <w:t>критериям</w:t>
      </w:r>
      <w:r w:rsidRPr="00DC0BEB">
        <w:rPr>
          <w:rFonts w:ascii="Times New Roman" w:eastAsia="Times New Roman" w:hAnsi="Times New Roman" w:cs="Times New Roman"/>
          <w:sz w:val="24"/>
          <w:szCs w:val="24"/>
        </w:rPr>
        <w:t>:</w:t>
      </w:r>
    </w:p>
    <w:p w14:paraId="5115F933" w14:textId="4B9DA407" w:rsidR="007851B7" w:rsidRPr="00933D4A" w:rsidRDefault="00933D4A" w:rsidP="00FE6139">
      <w:pPr>
        <w:pStyle w:val="af9"/>
        <w:numPr>
          <w:ilvl w:val="0"/>
          <w:numId w:val="80"/>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С</w:t>
      </w:r>
      <w:r w:rsidR="008F52D0" w:rsidRPr="00933D4A">
        <w:rPr>
          <w:rFonts w:ascii="Times New Roman" w:eastAsia="Times New Roman" w:hAnsi="Times New Roman" w:cs="Times New Roman"/>
          <w:sz w:val="24"/>
          <w:szCs w:val="24"/>
        </w:rPr>
        <w:t>оответствие и своевременность установления требований к планированию проекта;</w:t>
      </w:r>
    </w:p>
    <w:p w14:paraId="5305EA4D" w14:textId="1D14688B" w:rsidR="007851B7" w:rsidRPr="00933D4A" w:rsidRDefault="00933D4A" w:rsidP="00FE6139">
      <w:pPr>
        <w:pStyle w:val="af9"/>
        <w:numPr>
          <w:ilvl w:val="0"/>
          <w:numId w:val="80"/>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П</w:t>
      </w:r>
      <w:r w:rsidR="008F52D0" w:rsidRPr="00933D4A">
        <w:rPr>
          <w:rFonts w:ascii="Times New Roman" w:eastAsia="Times New Roman" w:hAnsi="Times New Roman" w:cs="Times New Roman"/>
          <w:sz w:val="24"/>
          <w:szCs w:val="24"/>
        </w:rPr>
        <w:t>ригодность, реализуемость, выполнимость в соответствии с планом и условиями договора выбранных для проекта процессов;</w:t>
      </w:r>
    </w:p>
    <w:p w14:paraId="24FA5E78" w14:textId="6EA51036" w:rsidR="007851B7" w:rsidRPr="00933D4A" w:rsidRDefault="00933D4A" w:rsidP="00FE6139">
      <w:pPr>
        <w:pStyle w:val="af9"/>
        <w:numPr>
          <w:ilvl w:val="0"/>
          <w:numId w:val="80"/>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П</w:t>
      </w:r>
      <w:r w:rsidR="008F52D0" w:rsidRPr="00933D4A">
        <w:rPr>
          <w:rFonts w:ascii="Times New Roman" w:eastAsia="Times New Roman" w:hAnsi="Times New Roman" w:cs="Times New Roman"/>
          <w:sz w:val="24"/>
          <w:szCs w:val="24"/>
        </w:rPr>
        <w:t>рименимость стандартов, процедур и условий к процессам проекта;</w:t>
      </w:r>
    </w:p>
    <w:p w14:paraId="3406FAE9" w14:textId="3F1F3B3E" w:rsidR="007851B7" w:rsidRPr="00933D4A" w:rsidRDefault="00933D4A" w:rsidP="00FE6139">
      <w:pPr>
        <w:pStyle w:val="af9"/>
        <w:numPr>
          <w:ilvl w:val="0"/>
          <w:numId w:val="80"/>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У</w:t>
      </w:r>
      <w:r w:rsidR="008F52D0" w:rsidRPr="00933D4A">
        <w:rPr>
          <w:rFonts w:ascii="Times New Roman" w:eastAsia="Times New Roman" w:hAnsi="Times New Roman" w:cs="Times New Roman"/>
          <w:sz w:val="24"/>
          <w:szCs w:val="24"/>
        </w:rPr>
        <w:t>комплектованность и обученность персонала в соответствии с условиями договора.</w:t>
      </w:r>
    </w:p>
    <w:p w14:paraId="0AD483E8" w14:textId="214F9F18" w:rsidR="007851B7" w:rsidRPr="00DC0BEB" w:rsidRDefault="008F52D0" w:rsidP="00DC0BEB">
      <w:pPr>
        <w:shd w:val="clear" w:color="auto" w:fill="FFFFFF"/>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Требования</w:t>
      </w:r>
      <w:r w:rsidRPr="00DC0BEB">
        <w:rPr>
          <w:rFonts w:ascii="Times New Roman" w:eastAsia="Times New Roman" w:hAnsi="Times New Roman" w:cs="Times New Roman"/>
          <w:sz w:val="24"/>
          <w:szCs w:val="24"/>
        </w:rPr>
        <w:t xml:space="preserve"> должны быть верифицированы по следующим </w:t>
      </w:r>
      <w:r w:rsidRPr="00DC0BEB">
        <w:rPr>
          <w:rFonts w:ascii="Times New Roman" w:eastAsia="Times New Roman" w:hAnsi="Times New Roman" w:cs="Times New Roman"/>
          <w:i/>
          <w:sz w:val="24"/>
          <w:szCs w:val="24"/>
        </w:rPr>
        <w:t>критериям</w:t>
      </w:r>
      <w:r w:rsidRPr="00DC0BEB">
        <w:rPr>
          <w:rFonts w:ascii="Times New Roman" w:eastAsia="Times New Roman" w:hAnsi="Times New Roman" w:cs="Times New Roman"/>
          <w:sz w:val="24"/>
          <w:szCs w:val="24"/>
        </w:rPr>
        <w:t>:</w:t>
      </w:r>
    </w:p>
    <w:p w14:paraId="15D504CB" w14:textId="70E32CA5" w:rsidR="007851B7" w:rsidRPr="00933D4A" w:rsidRDefault="00933D4A" w:rsidP="00FE6139">
      <w:pPr>
        <w:pStyle w:val="af9"/>
        <w:numPr>
          <w:ilvl w:val="0"/>
          <w:numId w:val="81"/>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Н</w:t>
      </w:r>
      <w:r w:rsidR="008F52D0" w:rsidRPr="00933D4A">
        <w:rPr>
          <w:rFonts w:ascii="Times New Roman" w:eastAsia="Times New Roman" w:hAnsi="Times New Roman" w:cs="Times New Roman"/>
          <w:sz w:val="24"/>
          <w:szCs w:val="24"/>
        </w:rPr>
        <w:t>епротиворечивость, выполнимость и тестируемость требований к системе;</w:t>
      </w:r>
    </w:p>
    <w:p w14:paraId="2825AB5A" w14:textId="3F1CDC89" w:rsidR="007851B7" w:rsidRPr="00933D4A" w:rsidRDefault="00933D4A" w:rsidP="00FE6139">
      <w:pPr>
        <w:pStyle w:val="af9"/>
        <w:numPr>
          <w:ilvl w:val="0"/>
          <w:numId w:val="81"/>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Р</w:t>
      </w:r>
      <w:r w:rsidR="008F52D0" w:rsidRPr="00933D4A">
        <w:rPr>
          <w:rFonts w:ascii="Times New Roman" w:eastAsia="Times New Roman" w:hAnsi="Times New Roman" w:cs="Times New Roman"/>
          <w:sz w:val="24"/>
          <w:szCs w:val="24"/>
        </w:rPr>
        <w:t>аспределение требований к системе между объектами технических и программных средств и ручных операций в соответствии с критериями проектирования;</w:t>
      </w:r>
    </w:p>
    <w:p w14:paraId="482B59BC" w14:textId="6BB94017" w:rsidR="007851B7" w:rsidRPr="00933D4A" w:rsidRDefault="00933D4A" w:rsidP="00FE6139">
      <w:pPr>
        <w:pStyle w:val="af9"/>
        <w:numPr>
          <w:ilvl w:val="0"/>
          <w:numId w:val="81"/>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Н</w:t>
      </w:r>
      <w:r w:rsidR="008F52D0" w:rsidRPr="00933D4A">
        <w:rPr>
          <w:rFonts w:ascii="Times New Roman" w:eastAsia="Times New Roman" w:hAnsi="Times New Roman" w:cs="Times New Roman"/>
          <w:sz w:val="24"/>
          <w:szCs w:val="24"/>
        </w:rPr>
        <w:t>епротиворечивость, выполнимость, тестируемость и точность отражения требований к системе в требованиях к программным средствам;</w:t>
      </w:r>
    </w:p>
    <w:p w14:paraId="421E6A6C" w14:textId="77ACE149" w:rsidR="007851B7" w:rsidRPr="00933D4A" w:rsidRDefault="00933D4A" w:rsidP="00FE6139">
      <w:pPr>
        <w:pStyle w:val="af9"/>
        <w:numPr>
          <w:ilvl w:val="0"/>
          <w:numId w:val="81"/>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П</w:t>
      </w:r>
      <w:r w:rsidR="008F52D0" w:rsidRPr="00933D4A">
        <w:rPr>
          <w:rFonts w:ascii="Times New Roman" w:eastAsia="Times New Roman" w:hAnsi="Times New Roman" w:cs="Times New Roman"/>
          <w:sz w:val="24"/>
          <w:szCs w:val="24"/>
        </w:rPr>
        <w:t>равильность (подтвержденная соответствующими методами) критических требований к программным средствам, в том числе по безопасности и защите.</w:t>
      </w:r>
    </w:p>
    <w:p w14:paraId="23E58502" w14:textId="0FE232A8" w:rsidR="007851B7" w:rsidRPr="00DC0BEB" w:rsidRDefault="008F52D0" w:rsidP="00DC0BEB">
      <w:pPr>
        <w:shd w:val="clear" w:color="auto" w:fill="FFFFFF"/>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Результаты проектирования</w:t>
      </w:r>
      <w:r w:rsidRPr="00DC0BEB">
        <w:rPr>
          <w:rFonts w:ascii="Times New Roman" w:eastAsia="Times New Roman" w:hAnsi="Times New Roman" w:cs="Times New Roman"/>
          <w:sz w:val="24"/>
          <w:szCs w:val="24"/>
        </w:rPr>
        <w:t xml:space="preserve"> должны быть верифицированы по следующим </w:t>
      </w:r>
      <w:r w:rsidRPr="00DC0BEB">
        <w:rPr>
          <w:rFonts w:ascii="Times New Roman" w:eastAsia="Times New Roman" w:hAnsi="Times New Roman" w:cs="Times New Roman"/>
          <w:i/>
          <w:sz w:val="24"/>
          <w:szCs w:val="24"/>
        </w:rPr>
        <w:t>критериям</w:t>
      </w:r>
      <w:r w:rsidRPr="00DC0BEB">
        <w:rPr>
          <w:rFonts w:ascii="Times New Roman" w:eastAsia="Times New Roman" w:hAnsi="Times New Roman" w:cs="Times New Roman"/>
          <w:sz w:val="24"/>
          <w:szCs w:val="24"/>
        </w:rPr>
        <w:t>:</w:t>
      </w:r>
    </w:p>
    <w:p w14:paraId="372C540D" w14:textId="3E7745E3" w:rsidR="007851B7" w:rsidRPr="00933D4A" w:rsidRDefault="00933D4A" w:rsidP="00FE6139">
      <w:pPr>
        <w:pStyle w:val="af9"/>
        <w:numPr>
          <w:ilvl w:val="0"/>
          <w:numId w:val="82"/>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П</w:t>
      </w:r>
      <w:r w:rsidR="008F52D0" w:rsidRPr="00933D4A">
        <w:rPr>
          <w:rFonts w:ascii="Times New Roman" w:eastAsia="Times New Roman" w:hAnsi="Times New Roman" w:cs="Times New Roman"/>
          <w:sz w:val="24"/>
          <w:szCs w:val="24"/>
        </w:rPr>
        <w:t>равильность, соответствие установленным требованиям и учет этих требований;</w:t>
      </w:r>
    </w:p>
    <w:p w14:paraId="3AA144A6" w14:textId="18831540" w:rsidR="007851B7" w:rsidRPr="00933D4A" w:rsidRDefault="00933D4A" w:rsidP="00FE6139">
      <w:pPr>
        <w:pStyle w:val="af9"/>
        <w:numPr>
          <w:ilvl w:val="0"/>
          <w:numId w:val="82"/>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Р</w:t>
      </w:r>
      <w:r w:rsidR="008F52D0" w:rsidRPr="00933D4A">
        <w:rPr>
          <w:rFonts w:ascii="Times New Roman" w:eastAsia="Times New Roman" w:hAnsi="Times New Roman" w:cs="Times New Roman"/>
          <w:sz w:val="24"/>
          <w:szCs w:val="24"/>
        </w:rPr>
        <w:t xml:space="preserve">еализация соответствующей последовательности событий, исходных данных, выходных результатов, интерфейсов, </w:t>
      </w:r>
      <w:del w:id="165" w:author="Вадим Стубеда" w:date="2020-03-19T00:50:00Z">
        <w:r w:rsidR="008F52D0" w:rsidRPr="00933D4A" w:rsidDel="00D9375B">
          <w:rPr>
            <w:rFonts w:ascii="Times New Roman" w:eastAsia="Times New Roman" w:hAnsi="Times New Roman" w:cs="Times New Roman"/>
            <w:sz w:val="24"/>
            <w:szCs w:val="24"/>
          </w:rPr>
          <w:delText>логики;  соответствие</w:delText>
        </w:r>
      </w:del>
      <w:ins w:id="166" w:author="Вадим Стубеда" w:date="2020-03-19T00:50:00Z">
        <w:r w:rsidR="00D9375B" w:rsidRPr="00933D4A">
          <w:rPr>
            <w:rFonts w:ascii="Times New Roman" w:eastAsia="Times New Roman" w:hAnsi="Times New Roman" w:cs="Times New Roman"/>
            <w:sz w:val="24"/>
            <w:szCs w:val="24"/>
          </w:rPr>
          <w:t>логики; соответствие</w:t>
        </w:r>
      </w:ins>
      <w:r w:rsidR="008F52D0" w:rsidRPr="00933D4A">
        <w:rPr>
          <w:rFonts w:ascii="Times New Roman" w:eastAsia="Times New Roman" w:hAnsi="Times New Roman" w:cs="Times New Roman"/>
          <w:sz w:val="24"/>
          <w:szCs w:val="24"/>
        </w:rPr>
        <w:t xml:space="preserve"> временным ограничениям и ограничениям размера; обнаружение, локализация и устранение ошибок;</w:t>
      </w:r>
    </w:p>
    <w:p w14:paraId="57D36A8C" w14:textId="64865AAE" w:rsidR="007851B7" w:rsidRPr="00933D4A" w:rsidRDefault="00933D4A" w:rsidP="00FE6139">
      <w:pPr>
        <w:pStyle w:val="af9"/>
        <w:numPr>
          <w:ilvl w:val="0"/>
          <w:numId w:val="82"/>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В</w:t>
      </w:r>
      <w:r w:rsidR="008F52D0" w:rsidRPr="00933D4A">
        <w:rPr>
          <w:rFonts w:ascii="Times New Roman" w:eastAsia="Times New Roman" w:hAnsi="Times New Roman" w:cs="Times New Roman"/>
          <w:sz w:val="24"/>
          <w:szCs w:val="24"/>
        </w:rPr>
        <w:t>озможность дальнейшего использования с учетом требований;</w:t>
      </w:r>
    </w:p>
    <w:p w14:paraId="64AB5952" w14:textId="07601895" w:rsidR="007851B7" w:rsidRPr="00933D4A" w:rsidRDefault="00933D4A" w:rsidP="00FE6139">
      <w:pPr>
        <w:pStyle w:val="af9"/>
        <w:numPr>
          <w:ilvl w:val="0"/>
          <w:numId w:val="82"/>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П</w:t>
      </w:r>
      <w:r w:rsidR="008F52D0" w:rsidRPr="00933D4A">
        <w:rPr>
          <w:rFonts w:ascii="Times New Roman" w:eastAsia="Times New Roman" w:hAnsi="Times New Roman" w:cs="Times New Roman"/>
          <w:sz w:val="24"/>
          <w:szCs w:val="24"/>
        </w:rPr>
        <w:t>равильность, подтвержденная соответствующими методами, реализации требований безопасности, защиты и других критических требований.</w:t>
      </w:r>
    </w:p>
    <w:p w14:paraId="1C8E7E2D" w14:textId="0A791201" w:rsidR="007851B7" w:rsidRPr="00DC0BEB" w:rsidRDefault="008F52D0" w:rsidP="00DC0BEB">
      <w:pPr>
        <w:shd w:val="clear" w:color="auto" w:fill="FFFFFF"/>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Исходные тексты программных модулей</w:t>
      </w:r>
      <w:r w:rsidRPr="00DC0BEB">
        <w:rPr>
          <w:rFonts w:ascii="Times New Roman" w:eastAsia="Times New Roman" w:hAnsi="Times New Roman" w:cs="Times New Roman"/>
          <w:sz w:val="24"/>
          <w:szCs w:val="24"/>
        </w:rPr>
        <w:t xml:space="preserve"> должны быть верифицированы по следующим </w:t>
      </w:r>
      <w:r w:rsidRPr="00DC0BEB">
        <w:rPr>
          <w:rFonts w:ascii="Times New Roman" w:eastAsia="Times New Roman" w:hAnsi="Times New Roman" w:cs="Times New Roman"/>
          <w:i/>
          <w:sz w:val="24"/>
          <w:szCs w:val="24"/>
        </w:rPr>
        <w:t>критериям</w:t>
      </w:r>
      <w:r w:rsidRPr="00DC0BEB">
        <w:rPr>
          <w:rFonts w:ascii="Times New Roman" w:eastAsia="Times New Roman" w:hAnsi="Times New Roman" w:cs="Times New Roman"/>
          <w:sz w:val="24"/>
          <w:szCs w:val="24"/>
        </w:rPr>
        <w:t>:</w:t>
      </w:r>
    </w:p>
    <w:p w14:paraId="218B4098" w14:textId="62F0A38C" w:rsidR="007851B7" w:rsidRPr="00933D4A" w:rsidRDefault="00933D4A" w:rsidP="00FE6139">
      <w:pPr>
        <w:pStyle w:val="af9"/>
        <w:numPr>
          <w:ilvl w:val="0"/>
          <w:numId w:val="83"/>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Т</w:t>
      </w:r>
      <w:r w:rsidR="008F52D0" w:rsidRPr="00933D4A">
        <w:rPr>
          <w:rFonts w:ascii="Times New Roman" w:eastAsia="Times New Roman" w:hAnsi="Times New Roman" w:cs="Times New Roman"/>
          <w:sz w:val="24"/>
          <w:szCs w:val="24"/>
        </w:rPr>
        <w:t>рассируемость с результатами проектирования и требованиями; тестируемость, правильность и соответствие требованиям и стандартам программирования;</w:t>
      </w:r>
    </w:p>
    <w:p w14:paraId="7639BC31" w14:textId="7446F49F" w:rsidR="007851B7" w:rsidRPr="00933D4A" w:rsidRDefault="00933D4A" w:rsidP="00FE6139">
      <w:pPr>
        <w:pStyle w:val="af9"/>
        <w:numPr>
          <w:ilvl w:val="0"/>
          <w:numId w:val="83"/>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Р</w:t>
      </w:r>
      <w:r w:rsidR="008F52D0" w:rsidRPr="00933D4A">
        <w:rPr>
          <w:rFonts w:ascii="Times New Roman" w:eastAsia="Times New Roman" w:hAnsi="Times New Roman" w:cs="Times New Roman"/>
          <w:sz w:val="24"/>
          <w:szCs w:val="24"/>
        </w:rPr>
        <w:t>еализация соответствующей последовательности событий, соответствующих интерфейсов, правильных данных и логики управления; завершенность; соответствие временным ограничениям и ограничениям размера; обнаружение, локализация и устранение ошибок;</w:t>
      </w:r>
    </w:p>
    <w:p w14:paraId="1FF58DC0" w14:textId="281757FB" w:rsidR="007851B7" w:rsidRPr="00933D4A" w:rsidRDefault="00933D4A" w:rsidP="00FE6139">
      <w:pPr>
        <w:pStyle w:val="af9"/>
        <w:numPr>
          <w:ilvl w:val="0"/>
          <w:numId w:val="83"/>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С</w:t>
      </w:r>
      <w:r w:rsidR="008F52D0" w:rsidRPr="00933D4A">
        <w:rPr>
          <w:rFonts w:ascii="Times New Roman" w:eastAsia="Times New Roman" w:hAnsi="Times New Roman" w:cs="Times New Roman"/>
          <w:sz w:val="24"/>
          <w:szCs w:val="24"/>
        </w:rPr>
        <w:t>оответствие результатам проектирования и требованиям;</w:t>
      </w:r>
    </w:p>
    <w:p w14:paraId="2A4BD299" w14:textId="1528C98F" w:rsidR="007851B7" w:rsidRPr="00933D4A" w:rsidRDefault="00933D4A" w:rsidP="00FE6139">
      <w:pPr>
        <w:pStyle w:val="af9"/>
        <w:numPr>
          <w:ilvl w:val="0"/>
          <w:numId w:val="83"/>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В</w:t>
      </w:r>
      <w:r w:rsidR="008F52D0" w:rsidRPr="00933D4A">
        <w:rPr>
          <w:rFonts w:ascii="Times New Roman" w:eastAsia="Times New Roman" w:hAnsi="Times New Roman" w:cs="Times New Roman"/>
          <w:sz w:val="24"/>
          <w:szCs w:val="24"/>
        </w:rPr>
        <w:t>озможность дальнейшего использования с учетом результатов тестирования и требований;</w:t>
      </w:r>
    </w:p>
    <w:p w14:paraId="39DAF4E0" w14:textId="37A31778" w:rsidR="007851B7" w:rsidRPr="00933D4A" w:rsidRDefault="00933D4A" w:rsidP="00FE6139">
      <w:pPr>
        <w:pStyle w:val="af9"/>
        <w:numPr>
          <w:ilvl w:val="0"/>
          <w:numId w:val="83"/>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П</w:t>
      </w:r>
      <w:r w:rsidR="008F52D0" w:rsidRPr="00933D4A">
        <w:rPr>
          <w:rFonts w:ascii="Times New Roman" w:eastAsia="Times New Roman" w:hAnsi="Times New Roman" w:cs="Times New Roman"/>
          <w:sz w:val="24"/>
          <w:szCs w:val="24"/>
        </w:rPr>
        <w:t>равильность, подтвержденная соответствующими методами, реализации требований безопасности, защиты и других критических требований.</w:t>
      </w:r>
    </w:p>
    <w:p w14:paraId="1FF0FF2F" w14:textId="498E8676" w:rsidR="007851B7" w:rsidRPr="00DC0BEB" w:rsidRDefault="008F52D0" w:rsidP="00DC0BEB">
      <w:pPr>
        <w:shd w:val="clear" w:color="auto" w:fill="FFFFFF"/>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Сборка</w:t>
      </w:r>
      <w:r w:rsidRPr="00DC0BEB">
        <w:rPr>
          <w:rFonts w:ascii="Times New Roman" w:eastAsia="Times New Roman" w:hAnsi="Times New Roman" w:cs="Times New Roman"/>
          <w:sz w:val="24"/>
          <w:szCs w:val="24"/>
        </w:rPr>
        <w:t xml:space="preserve"> должна быть верифицирована по следующим </w:t>
      </w:r>
      <w:r w:rsidRPr="00DC0BEB">
        <w:rPr>
          <w:rFonts w:ascii="Times New Roman" w:eastAsia="Times New Roman" w:hAnsi="Times New Roman" w:cs="Times New Roman"/>
          <w:i/>
          <w:sz w:val="24"/>
          <w:szCs w:val="24"/>
        </w:rPr>
        <w:t>критериям</w:t>
      </w:r>
      <w:r w:rsidRPr="00DC0BEB">
        <w:rPr>
          <w:rFonts w:ascii="Times New Roman" w:eastAsia="Times New Roman" w:hAnsi="Times New Roman" w:cs="Times New Roman"/>
          <w:sz w:val="24"/>
          <w:szCs w:val="24"/>
        </w:rPr>
        <w:t>:</w:t>
      </w:r>
    </w:p>
    <w:p w14:paraId="7B7A5E53" w14:textId="7330194F" w:rsidR="007851B7" w:rsidRPr="00933D4A" w:rsidRDefault="00933D4A" w:rsidP="00FE6139">
      <w:pPr>
        <w:pStyle w:val="af9"/>
        <w:numPr>
          <w:ilvl w:val="0"/>
          <w:numId w:val="84"/>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П</w:t>
      </w:r>
      <w:r w:rsidR="008F52D0" w:rsidRPr="00933D4A">
        <w:rPr>
          <w:rFonts w:ascii="Times New Roman" w:eastAsia="Times New Roman" w:hAnsi="Times New Roman" w:cs="Times New Roman"/>
          <w:sz w:val="24"/>
          <w:szCs w:val="24"/>
        </w:rPr>
        <w:t>олнота и правильность сборки программных компонентов и модулей каждого программного объекта в соответствующий программный объект;</w:t>
      </w:r>
    </w:p>
    <w:p w14:paraId="20819575" w14:textId="3B0427C1" w:rsidR="007851B7" w:rsidRPr="00933D4A" w:rsidRDefault="00933D4A" w:rsidP="00FE6139">
      <w:pPr>
        <w:pStyle w:val="af9"/>
        <w:numPr>
          <w:ilvl w:val="0"/>
          <w:numId w:val="84"/>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П</w:t>
      </w:r>
      <w:r w:rsidR="008F52D0" w:rsidRPr="00933D4A">
        <w:rPr>
          <w:rFonts w:ascii="Times New Roman" w:eastAsia="Times New Roman" w:hAnsi="Times New Roman" w:cs="Times New Roman"/>
          <w:sz w:val="24"/>
          <w:szCs w:val="24"/>
        </w:rPr>
        <w:t>олнота и правильность сборки технических и программных объектов и ручных операций в систему;</w:t>
      </w:r>
    </w:p>
    <w:p w14:paraId="264F745C" w14:textId="2CB7F1AB" w:rsidR="007851B7" w:rsidRPr="00933D4A" w:rsidRDefault="00933D4A" w:rsidP="00FE6139">
      <w:pPr>
        <w:pStyle w:val="af9"/>
        <w:numPr>
          <w:ilvl w:val="0"/>
          <w:numId w:val="84"/>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В</w:t>
      </w:r>
      <w:r w:rsidR="008F52D0" w:rsidRPr="00933D4A">
        <w:rPr>
          <w:rFonts w:ascii="Times New Roman" w:eastAsia="Times New Roman" w:hAnsi="Times New Roman" w:cs="Times New Roman"/>
          <w:sz w:val="24"/>
          <w:szCs w:val="24"/>
        </w:rPr>
        <w:t>ыполнение задач сборки в соответствии с планом сборки.</w:t>
      </w:r>
    </w:p>
    <w:p w14:paraId="512FB281" w14:textId="2633B46B" w:rsidR="007851B7" w:rsidRPr="00DC0BEB" w:rsidRDefault="008F52D0" w:rsidP="00DC0BEB">
      <w:pPr>
        <w:shd w:val="clear" w:color="auto" w:fill="FFFFFF"/>
        <w:tabs>
          <w:tab w:val="left" w:pos="709"/>
          <w:tab w:val="right" w:leader="dot" w:pos="11482"/>
        </w:tabs>
        <w:ind w:left="142"/>
        <w:rPr>
          <w:rFonts w:ascii="Times New Roman" w:eastAsia="Times New Roman" w:hAnsi="Times New Roman" w:cs="Times New Roman"/>
          <w:sz w:val="24"/>
          <w:szCs w:val="24"/>
        </w:rPr>
      </w:pPr>
      <w:r w:rsidRPr="00DC0BEB">
        <w:rPr>
          <w:rFonts w:ascii="Times New Roman" w:eastAsia="Times New Roman" w:hAnsi="Times New Roman" w:cs="Times New Roman"/>
          <w:b/>
          <w:i/>
          <w:sz w:val="24"/>
          <w:szCs w:val="24"/>
        </w:rPr>
        <w:t>Документация</w:t>
      </w:r>
      <w:r w:rsidRPr="00DC0BEB">
        <w:rPr>
          <w:rFonts w:ascii="Times New Roman" w:eastAsia="Times New Roman" w:hAnsi="Times New Roman" w:cs="Times New Roman"/>
          <w:sz w:val="24"/>
          <w:szCs w:val="24"/>
        </w:rPr>
        <w:t xml:space="preserve"> должна быть верифицирована по следующим </w:t>
      </w:r>
      <w:r w:rsidRPr="00DC0BEB">
        <w:rPr>
          <w:rFonts w:ascii="Times New Roman" w:eastAsia="Times New Roman" w:hAnsi="Times New Roman" w:cs="Times New Roman"/>
          <w:i/>
          <w:sz w:val="24"/>
          <w:szCs w:val="24"/>
        </w:rPr>
        <w:t>критериям</w:t>
      </w:r>
      <w:r w:rsidRPr="00DC0BEB">
        <w:rPr>
          <w:rFonts w:ascii="Times New Roman" w:eastAsia="Times New Roman" w:hAnsi="Times New Roman" w:cs="Times New Roman"/>
          <w:sz w:val="24"/>
          <w:szCs w:val="24"/>
        </w:rPr>
        <w:t>:</w:t>
      </w:r>
    </w:p>
    <w:p w14:paraId="2DDFEAD6" w14:textId="31502C97" w:rsidR="007851B7" w:rsidRPr="00933D4A" w:rsidRDefault="00933D4A" w:rsidP="00FE6139">
      <w:pPr>
        <w:pStyle w:val="af9"/>
        <w:numPr>
          <w:ilvl w:val="0"/>
          <w:numId w:val="85"/>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С</w:t>
      </w:r>
      <w:r w:rsidR="008F52D0" w:rsidRPr="00933D4A">
        <w:rPr>
          <w:rFonts w:ascii="Times New Roman" w:eastAsia="Times New Roman" w:hAnsi="Times New Roman" w:cs="Times New Roman"/>
          <w:sz w:val="24"/>
          <w:szCs w:val="24"/>
        </w:rPr>
        <w:t>оответствие, полнота и непротиворечивость документации;</w:t>
      </w:r>
    </w:p>
    <w:p w14:paraId="0240E3C5" w14:textId="7311D052" w:rsidR="007851B7" w:rsidRPr="00933D4A" w:rsidRDefault="00933D4A" w:rsidP="00FE6139">
      <w:pPr>
        <w:pStyle w:val="af9"/>
        <w:numPr>
          <w:ilvl w:val="0"/>
          <w:numId w:val="85"/>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С</w:t>
      </w:r>
      <w:r w:rsidR="008F52D0" w:rsidRPr="00933D4A">
        <w:rPr>
          <w:rFonts w:ascii="Times New Roman" w:eastAsia="Times New Roman" w:hAnsi="Times New Roman" w:cs="Times New Roman"/>
          <w:sz w:val="24"/>
          <w:szCs w:val="24"/>
        </w:rPr>
        <w:t>воевременность подготовки документации;</w:t>
      </w:r>
    </w:p>
    <w:p w14:paraId="4758E830" w14:textId="5901C6CC" w:rsidR="007851B7" w:rsidRPr="00933D4A" w:rsidRDefault="00933D4A" w:rsidP="00FE6139">
      <w:pPr>
        <w:pStyle w:val="af9"/>
        <w:numPr>
          <w:ilvl w:val="0"/>
          <w:numId w:val="85"/>
        </w:numPr>
        <w:shd w:val="clear" w:color="auto" w:fill="FFFFFF"/>
        <w:tabs>
          <w:tab w:val="left" w:pos="709"/>
          <w:tab w:val="right" w:leader="dot" w:pos="11482"/>
        </w:tabs>
        <w:jc w:val="both"/>
        <w:rPr>
          <w:rFonts w:ascii="Times New Roman" w:eastAsia="Times New Roman" w:hAnsi="Times New Roman" w:cs="Times New Roman"/>
          <w:sz w:val="24"/>
          <w:szCs w:val="24"/>
        </w:rPr>
      </w:pPr>
      <w:r w:rsidRPr="00933D4A">
        <w:rPr>
          <w:rFonts w:ascii="Times New Roman" w:eastAsia="Times New Roman" w:hAnsi="Times New Roman" w:cs="Times New Roman"/>
          <w:sz w:val="24"/>
          <w:szCs w:val="24"/>
          <w:lang w:val="ru-RU"/>
        </w:rPr>
        <w:t>С</w:t>
      </w:r>
      <w:r w:rsidR="008F52D0" w:rsidRPr="00933D4A">
        <w:rPr>
          <w:rFonts w:ascii="Times New Roman" w:eastAsia="Times New Roman" w:hAnsi="Times New Roman" w:cs="Times New Roman"/>
          <w:sz w:val="24"/>
          <w:szCs w:val="24"/>
        </w:rPr>
        <w:t>облюдение установленных процедур управления конфигурацией документов.</w:t>
      </w:r>
    </w:p>
    <w:p w14:paraId="38D053F4" w14:textId="57016FF9"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67" w:name="_Toc35467839"/>
      <w:r w:rsidRPr="00DC0BEB">
        <w:rPr>
          <w:rFonts w:ascii="Times New Roman" w:hAnsi="Times New Roman" w:cs="Times New Roman"/>
          <w:b/>
          <w:color w:val="000000"/>
          <w:sz w:val="24"/>
          <w:szCs w:val="24"/>
        </w:rPr>
        <w:t>N-версионное программирование.</w:t>
      </w:r>
      <w:bookmarkEnd w:id="167"/>
    </w:p>
    <w:p w14:paraId="2B317B4D" w14:textId="77777777" w:rsidR="007851B7" w:rsidRPr="00083AFF"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rPr>
        <w:t xml:space="preserve">Очевидно, что использование технологий, минимизирующих ошибки в ПО, методов верификации, методов тестирования и отладки, позволяет существенно уменьшить количество ошибок ПО, но к сожалению все программные ошибки не устраняются. Оставшиеся скрытые ошибки ПО могут при определенном сочетании исходных данных привести к отказам в ходе эксплуатации. </w:t>
      </w:r>
    </w:p>
    <w:p w14:paraId="245413A3" w14:textId="56C03D17" w:rsidR="007851B7" w:rsidRPr="00083AFF"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rPr>
        <w:t xml:space="preserve">Естественным является стремление повысить отказоустойчивость ПО, применяемого в критических областях путём использования различных форм </w:t>
      </w:r>
      <w:r w:rsidRPr="00083AFF">
        <w:rPr>
          <w:rFonts w:ascii="Times New Roman" w:eastAsia="Times New Roman" w:hAnsi="Times New Roman" w:cs="Times New Roman"/>
          <w:b/>
          <w:sz w:val="16"/>
          <w:szCs w:val="24"/>
        </w:rPr>
        <w:t>избыточности</w:t>
      </w:r>
      <w:r w:rsidRPr="00083AFF">
        <w:rPr>
          <w:rFonts w:ascii="Times New Roman" w:eastAsia="Times New Roman" w:hAnsi="Times New Roman" w:cs="Times New Roman"/>
          <w:sz w:val="16"/>
          <w:szCs w:val="24"/>
        </w:rPr>
        <w:t xml:space="preserve">. Введение форм избыточности является классическим приемом обеспечения, например, надежной работы аппаратуры. Специфика программной избыточности определяется разной природой неисправности. Если в аппаратуре сбой и отказы имеют очевидно случайный характер вследствие, </w:t>
      </w:r>
      <w:del w:id="168" w:author="Вадим Стубеда" w:date="2020-03-19T00:50:00Z">
        <w:r w:rsidRPr="00083AFF" w:rsidDel="00D9375B">
          <w:rPr>
            <w:rFonts w:ascii="Times New Roman" w:eastAsia="Times New Roman" w:hAnsi="Times New Roman" w:cs="Times New Roman"/>
            <w:sz w:val="16"/>
            <w:szCs w:val="24"/>
          </w:rPr>
          <w:delText>например</w:delText>
        </w:r>
      </w:del>
      <w:ins w:id="169" w:author="Вадим Стубеда" w:date="2020-03-19T00:50:00Z">
        <w:r w:rsidR="00D9375B" w:rsidRPr="00083AFF">
          <w:rPr>
            <w:rFonts w:ascii="Times New Roman" w:eastAsia="Times New Roman" w:hAnsi="Times New Roman" w:cs="Times New Roman"/>
            <w:sz w:val="16"/>
            <w:szCs w:val="24"/>
          </w:rPr>
          <w:t>например,</w:t>
        </w:r>
      </w:ins>
      <w:r w:rsidRPr="00083AFF">
        <w:rPr>
          <w:rFonts w:ascii="Times New Roman" w:eastAsia="Times New Roman" w:hAnsi="Times New Roman" w:cs="Times New Roman"/>
          <w:sz w:val="16"/>
          <w:szCs w:val="24"/>
        </w:rPr>
        <w:t>:</w:t>
      </w:r>
    </w:p>
    <w:p w14:paraId="488225D0" w14:textId="0132A0D7" w:rsidR="007851B7" w:rsidRPr="00083AFF" w:rsidRDefault="005C6E46" w:rsidP="00FE6139">
      <w:pPr>
        <w:pStyle w:val="af9"/>
        <w:numPr>
          <w:ilvl w:val="0"/>
          <w:numId w:val="86"/>
        </w:numPr>
        <w:tabs>
          <w:tab w:val="left" w:pos="709"/>
          <w:tab w:val="right" w:leader="dot" w:pos="11482"/>
        </w:tabs>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lang w:val="ru-RU"/>
        </w:rPr>
        <w:t>Л</w:t>
      </w:r>
      <w:r w:rsidR="008F52D0" w:rsidRPr="00083AFF">
        <w:rPr>
          <w:rFonts w:ascii="Times New Roman" w:eastAsia="Times New Roman" w:hAnsi="Times New Roman" w:cs="Times New Roman"/>
          <w:sz w:val="16"/>
          <w:szCs w:val="24"/>
        </w:rPr>
        <w:t>окального перегрева;</w:t>
      </w:r>
    </w:p>
    <w:p w14:paraId="43F16EFC" w14:textId="574A1863" w:rsidR="007851B7" w:rsidRPr="00083AFF" w:rsidRDefault="005C6E46" w:rsidP="00FE6139">
      <w:pPr>
        <w:pStyle w:val="af9"/>
        <w:numPr>
          <w:ilvl w:val="0"/>
          <w:numId w:val="86"/>
        </w:numPr>
        <w:tabs>
          <w:tab w:val="left" w:pos="709"/>
          <w:tab w:val="right" w:leader="dot" w:pos="11482"/>
        </w:tabs>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lang w:val="ru-RU"/>
        </w:rPr>
        <w:t>О</w:t>
      </w:r>
      <w:r w:rsidR="008F52D0" w:rsidRPr="00083AFF">
        <w:rPr>
          <w:rFonts w:ascii="Times New Roman" w:eastAsia="Times New Roman" w:hAnsi="Times New Roman" w:cs="Times New Roman"/>
          <w:sz w:val="16"/>
          <w:szCs w:val="24"/>
        </w:rPr>
        <w:t>кисления контактов;</w:t>
      </w:r>
    </w:p>
    <w:p w14:paraId="203B8BE5" w14:textId="3CD267EB" w:rsidR="007851B7" w:rsidRPr="00083AFF" w:rsidRDefault="005C6E46" w:rsidP="00FE6139">
      <w:pPr>
        <w:pStyle w:val="af9"/>
        <w:numPr>
          <w:ilvl w:val="0"/>
          <w:numId w:val="86"/>
        </w:numPr>
        <w:tabs>
          <w:tab w:val="left" w:pos="709"/>
          <w:tab w:val="right" w:leader="dot" w:pos="11482"/>
        </w:tabs>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lang w:val="ru-RU"/>
        </w:rPr>
        <w:t>П</w:t>
      </w:r>
      <w:r w:rsidR="008F52D0" w:rsidRPr="00083AFF">
        <w:rPr>
          <w:rFonts w:ascii="Times New Roman" w:eastAsia="Times New Roman" w:hAnsi="Times New Roman" w:cs="Times New Roman"/>
          <w:sz w:val="16"/>
          <w:szCs w:val="24"/>
        </w:rPr>
        <w:t xml:space="preserve">робой </w:t>
      </w:r>
      <w:r w:rsidR="008F52D0" w:rsidRPr="00083AFF">
        <w:rPr>
          <w:rFonts w:ascii="Times New Roman" w:eastAsia="Times New Roman" w:hAnsi="Times New Roman" w:cs="Times New Roman"/>
          <w:b/>
          <w:sz w:val="16"/>
          <w:szCs w:val="24"/>
        </w:rPr>
        <w:t>p-n</w:t>
      </w:r>
      <w:r w:rsidR="008F52D0" w:rsidRPr="00083AFF">
        <w:rPr>
          <w:rFonts w:ascii="Times New Roman" w:eastAsia="Times New Roman" w:hAnsi="Times New Roman" w:cs="Times New Roman"/>
          <w:sz w:val="16"/>
          <w:szCs w:val="24"/>
        </w:rPr>
        <w:t xml:space="preserve"> перехода;</w:t>
      </w:r>
    </w:p>
    <w:p w14:paraId="27729B92" w14:textId="4520CB3F" w:rsidR="007851B7" w:rsidRPr="00083AFF" w:rsidRDefault="005C6E46" w:rsidP="00FE6139">
      <w:pPr>
        <w:pStyle w:val="af9"/>
        <w:numPr>
          <w:ilvl w:val="0"/>
          <w:numId w:val="86"/>
        </w:numPr>
        <w:tabs>
          <w:tab w:val="left" w:pos="709"/>
          <w:tab w:val="right" w:leader="dot" w:pos="11482"/>
        </w:tabs>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lang w:val="ru-RU"/>
        </w:rPr>
        <w:t>С</w:t>
      </w:r>
      <w:r w:rsidR="008F52D0" w:rsidRPr="00083AFF">
        <w:rPr>
          <w:rFonts w:ascii="Times New Roman" w:eastAsia="Times New Roman" w:hAnsi="Times New Roman" w:cs="Times New Roman"/>
          <w:sz w:val="16"/>
          <w:szCs w:val="24"/>
        </w:rPr>
        <w:t>тарение полупроводника;</w:t>
      </w:r>
    </w:p>
    <w:p w14:paraId="72C6FF89" w14:textId="65567AD4" w:rsidR="007851B7" w:rsidRPr="00083AFF" w:rsidRDefault="005C6E46" w:rsidP="00FE6139">
      <w:pPr>
        <w:pStyle w:val="af9"/>
        <w:numPr>
          <w:ilvl w:val="0"/>
          <w:numId w:val="86"/>
        </w:numPr>
        <w:tabs>
          <w:tab w:val="left" w:pos="709"/>
          <w:tab w:val="right" w:leader="dot" w:pos="11482"/>
        </w:tabs>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lang w:val="ru-RU"/>
        </w:rPr>
        <w:t>Э</w:t>
      </w:r>
      <w:r w:rsidR="008F52D0" w:rsidRPr="00083AFF">
        <w:rPr>
          <w:rFonts w:ascii="Times New Roman" w:eastAsia="Times New Roman" w:hAnsi="Times New Roman" w:cs="Times New Roman"/>
          <w:sz w:val="16"/>
          <w:szCs w:val="24"/>
        </w:rPr>
        <w:t>лектромагнитные помехи и т. д.,</w:t>
      </w:r>
    </w:p>
    <w:p w14:paraId="57462042" w14:textId="77777777" w:rsidR="007851B7" w:rsidRPr="00083AFF"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rPr>
        <w:t>то наработка на отказ для аппаратуры представляет собой случайную величину (СВ), имеющую некоторый закон. В ПО ошибки определяются в первую очередь его сложностью и вносятся как будто неслучайно, практически во всех работах жизненного цикла ПО. Но проявляются ошибки в процессе эксплуатации в случайный момент времени при случайном сочетании исходных данных, и таким образом, можно считать, что наработка на отказ так же представляет собой СВ. Но природа ошибки в ПО совершенно другая.</w:t>
      </w:r>
    </w:p>
    <w:p w14:paraId="385056A0"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Под </w:t>
      </w:r>
      <w:r w:rsidRPr="00DC0BEB">
        <w:rPr>
          <w:rFonts w:ascii="Times New Roman" w:eastAsia="Times New Roman" w:hAnsi="Times New Roman" w:cs="Times New Roman"/>
          <w:b/>
          <w:i/>
          <w:sz w:val="24"/>
          <w:szCs w:val="24"/>
        </w:rPr>
        <w:t>N–версионным программированием</w:t>
      </w:r>
      <w:r w:rsidRPr="00DC0BEB">
        <w:rPr>
          <w:rFonts w:ascii="Times New Roman" w:eastAsia="Times New Roman" w:hAnsi="Times New Roman" w:cs="Times New Roman"/>
          <w:sz w:val="24"/>
          <w:szCs w:val="24"/>
        </w:rPr>
        <w:t xml:space="preserve"> понимается независимое создание </w:t>
      </w:r>
      <w:r w:rsidRPr="00DC0BEB">
        <w:rPr>
          <w:rFonts w:ascii="Times New Roman" w:eastAsia="Gungsuh" w:hAnsi="Times New Roman" w:cs="Times New Roman"/>
          <w:b/>
          <w:i/>
          <w:sz w:val="24"/>
          <w:szCs w:val="24"/>
        </w:rPr>
        <w:t>N ≥ 2</w:t>
      </w:r>
      <w:r w:rsidRPr="00DC0BEB">
        <w:rPr>
          <w:rFonts w:ascii="Times New Roman" w:eastAsia="Times New Roman" w:hAnsi="Times New Roman" w:cs="Times New Roman"/>
          <w:sz w:val="24"/>
          <w:szCs w:val="24"/>
        </w:rPr>
        <w:t xml:space="preserve"> функционально–эквивалентных программ на основе общего исходного описания.</w:t>
      </w:r>
    </w:p>
    <w:p w14:paraId="7D17F902"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Можно сформулировать следующие </w:t>
      </w:r>
      <w:r w:rsidRPr="00DC0BEB">
        <w:rPr>
          <w:rFonts w:ascii="Times New Roman" w:eastAsia="Times New Roman" w:hAnsi="Times New Roman" w:cs="Times New Roman"/>
          <w:b/>
          <w:i/>
          <w:sz w:val="24"/>
          <w:szCs w:val="24"/>
        </w:rPr>
        <w:t xml:space="preserve">требования к программной избыточности </w:t>
      </w:r>
      <w:r w:rsidRPr="00DC0BEB">
        <w:rPr>
          <w:rFonts w:ascii="Times New Roman" w:eastAsia="Times New Roman" w:hAnsi="Times New Roman" w:cs="Times New Roman"/>
          <w:sz w:val="24"/>
          <w:szCs w:val="24"/>
        </w:rPr>
        <w:t xml:space="preserve">(т.е. к </w:t>
      </w:r>
      <w:r w:rsidRPr="00DC0BEB">
        <w:rPr>
          <w:rFonts w:ascii="Times New Roman" w:eastAsia="Times New Roman" w:hAnsi="Times New Roman" w:cs="Times New Roman"/>
          <w:b/>
          <w:i/>
          <w:sz w:val="24"/>
          <w:szCs w:val="24"/>
        </w:rPr>
        <w:t>N</w:t>
      </w:r>
      <w:r w:rsidRPr="00DC0BEB">
        <w:rPr>
          <w:rFonts w:ascii="Times New Roman" w:eastAsia="Times New Roman" w:hAnsi="Times New Roman" w:cs="Times New Roman"/>
          <w:sz w:val="24"/>
          <w:szCs w:val="24"/>
        </w:rPr>
        <w:t>–версионномупрограммированию):</w:t>
      </w:r>
    </w:p>
    <w:p w14:paraId="1BB8CD78" w14:textId="19B50CEE" w:rsidR="007851B7" w:rsidRPr="00083AFF" w:rsidRDefault="008F52D0" w:rsidP="00FE6139">
      <w:pPr>
        <w:pStyle w:val="af9"/>
        <w:numPr>
          <w:ilvl w:val="0"/>
          <w:numId w:val="87"/>
        </w:numPr>
        <w:tabs>
          <w:tab w:val="left" w:pos="709"/>
          <w:tab w:val="right" w:leader="dot" w:pos="11482"/>
        </w:tabs>
        <w:jc w:val="both"/>
        <w:rPr>
          <w:rFonts w:ascii="Times New Roman" w:eastAsia="Times New Roman" w:hAnsi="Times New Roman" w:cs="Times New Roman"/>
          <w:sz w:val="24"/>
          <w:szCs w:val="24"/>
        </w:rPr>
      </w:pPr>
      <w:r w:rsidRPr="00083AFF">
        <w:rPr>
          <w:rFonts w:ascii="Times New Roman" w:eastAsia="Times New Roman" w:hAnsi="Times New Roman" w:cs="Times New Roman"/>
          <w:sz w:val="24"/>
          <w:szCs w:val="24"/>
        </w:rPr>
        <w:t xml:space="preserve">Для выполнения одной и той же задачи рекомендуется разработать </w:t>
      </w:r>
      <w:r w:rsidRPr="00083AFF">
        <w:rPr>
          <w:rFonts w:ascii="Times New Roman" w:eastAsia="Times New Roman" w:hAnsi="Times New Roman" w:cs="Times New Roman"/>
          <w:b/>
          <w:i/>
          <w:sz w:val="24"/>
          <w:szCs w:val="24"/>
        </w:rPr>
        <w:t xml:space="preserve">N </w:t>
      </w:r>
      <w:r w:rsidRPr="00083AFF">
        <w:rPr>
          <w:rFonts w:ascii="Times New Roman" w:eastAsia="Times New Roman" w:hAnsi="Times New Roman" w:cs="Times New Roman"/>
          <w:sz w:val="24"/>
          <w:szCs w:val="24"/>
        </w:rPr>
        <w:t xml:space="preserve">независимых программ. При этом независимое создание программ подразумевает отсутствие контактов в процессе работы между </w:t>
      </w:r>
      <w:r w:rsidRPr="00083AFF">
        <w:rPr>
          <w:rFonts w:ascii="Times New Roman" w:eastAsia="Times New Roman" w:hAnsi="Times New Roman" w:cs="Times New Roman"/>
          <w:b/>
          <w:i/>
          <w:sz w:val="24"/>
          <w:szCs w:val="24"/>
        </w:rPr>
        <w:t xml:space="preserve">N </w:t>
      </w:r>
      <w:r w:rsidRPr="00083AFF">
        <w:rPr>
          <w:rFonts w:ascii="Times New Roman" w:eastAsia="Times New Roman" w:hAnsi="Times New Roman" w:cs="Times New Roman"/>
          <w:sz w:val="24"/>
          <w:szCs w:val="24"/>
        </w:rPr>
        <w:t>программистами или группами программистов. При этом насколько возможно, желательно использование различных алгоритмов, языков программирования и средств разработки.</w:t>
      </w:r>
    </w:p>
    <w:p w14:paraId="1BAF454B" w14:textId="51BDBC8F" w:rsidR="007851B7" w:rsidRPr="00083AFF" w:rsidRDefault="008F52D0" w:rsidP="00FE6139">
      <w:pPr>
        <w:pStyle w:val="af9"/>
        <w:numPr>
          <w:ilvl w:val="0"/>
          <w:numId w:val="87"/>
        </w:numPr>
        <w:tabs>
          <w:tab w:val="left" w:pos="709"/>
          <w:tab w:val="right" w:leader="dot" w:pos="11482"/>
        </w:tabs>
        <w:jc w:val="both"/>
        <w:rPr>
          <w:rFonts w:ascii="Times New Roman" w:eastAsia="Times New Roman" w:hAnsi="Times New Roman" w:cs="Times New Roman"/>
          <w:sz w:val="24"/>
          <w:szCs w:val="24"/>
        </w:rPr>
      </w:pPr>
      <w:r w:rsidRPr="00083AFF">
        <w:rPr>
          <w:rFonts w:ascii="Times New Roman" w:eastAsia="Times New Roman" w:hAnsi="Times New Roman" w:cs="Times New Roman"/>
          <w:sz w:val="24"/>
          <w:szCs w:val="24"/>
        </w:rPr>
        <w:t>В спецификации ПО необходимо так же предусмотреть дополнительно:</w:t>
      </w:r>
    </w:p>
    <w:p w14:paraId="2E0219C6" w14:textId="6CC1844B" w:rsidR="007851B7" w:rsidRPr="00083AFF" w:rsidRDefault="00083AFF" w:rsidP="00083AFF">
      <w:pPr>
        <w:tabs>
          <w:tab w:val="left" w:pos="709"/>
          <w:tab w:val="right" w:leader="dot" w:pos="11482"/>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F52D0" w:rsidRPr="00083AFF">
        <w:rPr>
          <w:rFonts w:ascii="Times New Roman" w:eastAsia="Times New Roman" w:hAnsi="Times New Roman" w:cs="Times New Roman"/>
          <w:sz w:val="24"/>
          <w:szCs w:val="24"/>
        </w:rPr>
        <w:t xml:space="preserve">а) разработку алгоритма сравнения по совпадению при </w:t>
      </w:r>
      <w:r w:rsidR="008F52D0" w:rsidRPr="00083AFF">
        <w:rPr>
          <w:rFonts w:ascii="Times New Roman" w:eastAsia="Times New Roman" w:hAnsi="Times New Roman" w:cs="Times New Roman"/>
          <w:b/>
          <w:i/>
          <w:sz w:val="24"/>
          <w:szCs w:val="24"/>
        </w:rPr>
        <w:t>N = 2</w:t>
      </w:r>
      <w:r w:rsidR="008F52D0" w:rsidRPr="00083AFF">
        <w:rPr>
          <w:rFonts w:ascii="Times New Roman" w:eastAsia="Times New Roman" w:hAnsi="Times New Roman" w:cs="Times New Roman"/>
          <w:sz w:val="24"/>
          <w:szCs w:val="24"/>
        </w:rPr>
        <w:t xml:space="preserve"> и мажоритарные при   </w:t>
      </w:r>
      <w:r w:rsidR="008F52D0" w:rsidRPr="00083AFF">
        <w:rPr>
          <w:rFonts w:ascii="Times New Roman" w:eastAsia="Times New Roman" w:hAnsi="Times New Roman" w:cs="Times New Roman"/>
          <w:b/>
          <w:i/>
          <w:sz w:val="24"/>
          <w:szCs w:val="24"/>
        </w:rPr>
        <w:t>N &gt; 2</w:t>
      </w:r>
      <w:r w:rsidR="008F52D0" w:rsidRPr="00083AFF">
        <w:rPr>
          <w:rFonts w:ascii="Times New Roman" w:eastAsia="Times New Roman" w:hAnsi="Times New Roman" w:cs="Times New Roman"/>
          <w:sz w:val="24"/>
          <w:szCs w:val="24"/>
        </w:rPr>
        <w:t>;</w:t>
      </w:r>
    </w:p>
    <w:p w14:paraId="21A39E5E" w14:textId="21BBCA02" w:rsidR="007851B7" w:rsidRPr="00083AFF" w:rsidRDefault="00083AFF" w:rsidP="00083AFF">
      <w:pPr>
        <w:pStyle w:val="af9"/>
        <w:tabs>
          <w:tab w:val="left" w:pos="709"/>
          <w:tab w:val="right" w:leader="dot" w:pos="11482"/>
        </w:tabs>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F52D0" w:rsidRPr="00083AFF">
        <w:rPr>
          <w:rFonts w:ascii="Times New Roman" w:eastAsia="Times New Roman" w:hAnsi="Times New Roman" w:cs="Times New Roman"/>
          <w:sz w:val="24"/>
          <w:szCs w:val="24"/>
        </w:rPr>
        <w:t>б) точки контроля;</w:t>
      </w:r>
    </w:p>
    <w:p w14:paraId="1CFF4308" w14:textId="3C4184D2" w:rsidR="007851B7" w:rsidRPr="00083AFF" w:rsidRDefault="00083AFF" w:rsidP="00083AFF">
      <w:pPr>
        <w:pStyle w:val="af9"/>
        <w:tabs>
          <w:tab w:val="left" w:pos="709"/>
          <w:tab w:val="right" w:leader="dot" w:pos="11482"/>
        </w:tabs>
        <w:ind w:left="5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F52D0" w:rsidRPr="00083AFF">
        <w:rPr>
          <w:rFonts w:ascii="Times New Roman" w:eastAsia="Times New Roman" w:hAnsi="Times New Roman" w:cs="Times New Roman"/>
          <w:sz w:val="24"/>
          <w:szCs w:val="24"/>
        </w:rPr>
        <w:t>в) для оценки правильности результатов в алгоритме сравнения устанавливается допустимый диапазон расхождения числовых результатов.</w:t>
      </w:r>
    </w:p>
    <w:p w14:paraId="07BB5D4E" w14:textId="76F79954" w:rsidR="007851B7" w:rsidRPr="00083AFF" w:rsidRDefault="008F52D0" w:rsidP="00FE6139">
      <w:pPr>
        <w:pStyle w:val="af9"/>
        <w:numPr>
          <w:ilvl w:val="0"/>
          <w:numId w:val="87"/>
        </w:numPr>
        <w:tabs>
          <w:tab w:val="left" w:pos="709"/>
          <w:tab w:val="right" w:leader="dot" w:pos="11482"/>
        </w:tabs>
        <w:jc w:val="both"/>
        <w:rPr>
          <w:rFonts w:ascii="Times New Roman" w:eastAsia="Times New Roman" w:hAnsi="Times New Roman" w:cs="Times New Roman"/>
          <w:sz w:val="24"/>
          <w:szCs w:val="24"/>
        </w:rPr>
      </w:pPr>
      <w:r w:rsidRPr="00083AFF">
        <w:rPr>
          <w:rFonts w:ascii="Times New Roman" w:eastAsia="Times New Roman" w:hAnsi="Times New Roman" w:cs="Times New Roman"/>
          <w:b/>
          <w:i/>
          <w:sz w:val="24"/>
          <w:szCs w:val="24"/>
        </w:rPr>
        <w:t xml:space="preserve">N </w:t>
      </w:r>
      <w:r w:rsidRPr="00083AFF">
        <w:rPr>
          <w:rFonts w:ascii="Times New Roman" w:eastAsia="Times New Roman" w:hAnsi="Times New Roman" w:cs="Times New Roman"/>
          <w:sz w:val="24"/>
          <w:szCs w:val="24"/>
        </w:rPr>
        <w:t xml:space="preserve">независимо разработанных программ должны работать параллельно на </w:t>
      </w:r>
      <w:r w:rsidRPr="00083AFF">
        <w:rPr>
          <w:rFonts w:ascii="Times New Roman" w:eastAsia="Times New Roman" w:hAnsi="Times New Roman" w:cs="Times New Roman"/>
          <w:b/>
          <w:i/>
          <w:sz w:val="24"/>
          <w:szCs w:val="24"/>
        </w:rPr>
        <w:t>N</w:t>
      </w:r>
      <w:r w:rsidRPr="00083AFF">
        <w:rPr>
          <w:rFonts w:ascii="Times New Roman" w:eastAsia="Times New Roman" w:hAnsi="Times New Roman" w:cs="Times New Roman"/>
          <w:sz w:val="24"/>
          <w:szCs w:val="24"/>
        </w:rPr>
        <w:t xml:space="preserve"> независимых компьютерах. Затем результаты вычисления на каждом компьютере сравниваются между собой, и в случае расхождения наиболее вероятный результат находится голосованием (по большинству) для </w:t>
      </w:r>
      <w:r w:rsidRPr="00083AFF">
        <w:rPr>
          <w:rFonts w:ascii="Times New Roman" w:eastAsia="Times New Roman" w:hAnsi="Times New Roman" w:cs="Times New Roman"/>
          <w:b/>
          <w:i/>
          <w:sz w:val="24"/>
          <w:szCs w:val="24"/>
        </w:rPr>
        <w:t>N &gt; 2</w:t>
      </w:r>
      <w:r w:rsidRPr="00083AFF">
        <w:rPr>
          <w:rFonts w:ascii="Times New Roman" w:eastAsia="Times New Roman" w:hAnsi="Times New Roman" w:cs="Times New Roman"/>
          <w:sz w:val="24"/>
          <w:szCs w:val="24"/>
        </w:rPr>
        <w:t>. При этом на аппаратном уровне:</w:t>
      </w:r>
    </w:p>
    <w:p w14:paraId="39F7332E" w14:textId="77777777" w:rsidR="007851B7" w:rsidRPr="00DC0BEB" w:rsidRDefault="008F52D0" w:rsidP="00083AFF">
      <w:pPr>
        <w:tabs>
          <w:tab w:val="left" w:pos="709"/>
          <w:tab w:val="right" w:leader="dot" w:pos="11482"/>
        </w:tabs>
        <w:ind w:left="709"/>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а) компьютеры должны иметь эффективные средства взаимодействия с целью быстрого сравнения результатов;</w:t>
      </w:r>
    </w:p>
    <w:p w14:paraId="5B734E3E" w14:textId="1594AFE0" w:rsidR="007851B7" w:rsidRPr="00DC0BEB" w:rsidRDefault="008F52D0" w:rsidP="00083AFF">
      <w:pPr>
        <w:tabs>
          <w:tab w:val="left" w:pos="709"/>
          <w:tab w:val="right" w:leader="dot" w:pos="11482"/>
        </w:tabs>
        <w:ind w:left="709"/>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б) архитектура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должна быть такова, чтобы отказ одного из компьютеров не мог вызвать отказа всей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в целом.</w:t>
      </w:r>
    </w:p>
    <w:p w14:paraId="718D74E4"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 </w:t>
      </w:r>
    </w:p>
    <w:p w14:paraId="5ACA3CE5" w14:textId="1CE20314"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Данная схема сравнения результатов вычислений соответствует </w:t>
      </w:r>
      <w:r w:rsidRPr="00DC0BEB">
        <w:rPr>
          <w:rFonts w:ascii="Times New Roman" w:eastAsia="Times New Roman" w:hAnsi="Times New Roman" w:cs="Times New Roman"/>
          <w:i/>
          <w:sz w:val="24"/>
          <w:szCs w:val="24"/>
        </w:rPr>
        <w:t>мажоритарному резервированию</w:t>
      </w:r>
      <w:r w:rsidRPr="00DC0BEB">
        <w:rPr>
          <w:rFonts w:ascii="Times New Roman" w:eastAsia="Times New Roman" w:hAnsi="Times New Roman" w:cs="Times New Roman"/>
          <w:sz w:val="24"/>
          <w:szCs w:val="24"/>
        </w:rPr>
        <w:t xml:space="preserve"> или </w:t>
      </w:r>
      <w:r w:rsidRPr="00DC0BEB">
        <w:rPr>
          <w:rFonts w:ascii="Times New Roman" w:eastAsia="Times New Roman" w:hAnsi="Times New Roman" w:cs="Times New Roman"/>
          <w:i/>
          <w:sz w:val="24"/>
          <w:szCs w:val="24"/>
        </w:rPr>
        <w:t>резервированию по принципу голосования</w:t>
      </w:r>
      <w:r w:rsidRPr="00DC0BEB">
        <w:rPr>
          <w:rFonts w:ascii="Times New Roman" w:eastAsia="Times New Roman" w:hAnsi="Times New Roman" w:cs="Times New Roman"/>
          <w:sz w:val="24"/>
          <w:szCs w:val="24"/>
        </w:rPr>
        <w:t xml:space="preserve">. </w:t>
      </w:r>
    </w:p>
    <w:p w14:paraId="1B8F16F4"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2E48719C" wp14:editId="2C3B3741">
            <wp:extent cx="2502360" cy="1281113"/>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7"/>
                    <a:srcRect/>
                    <a:stretch>
                      <a:fillRect/>
                    </a:stretch>
                  </pic:blipFill>
                  <pic:spPr>
                    <a:xfrm>
                      <a:off x="0" y="0"/>
                      <a:ext cx="2502360" cy="1281113"/>
                    </a:xfrm>
                    <a:prstGeom prst="rect">
                      <a:avLst/>
                    </a:prstGeom>
                    <a:ln/>
                  </pic:spPr>
                </pic:pic>
              </a:graphicData>
            </a:graphic>
          </wp:inline>
        </w:drawing>
      </w:r>
    </w:p>
    <w:p w14:paraId="5B70487C" w14:textId="77777777" w:rsidR="007851B7" w:rsidRPr="00DC0BEB" w:rsidRDefault="008F52D0" w:rsidP="00DC0BEB">
      <w:pPr>
        <w:tabs>
          <w:tab w:val="left" w:pos="709"/>
          <w:tab w:val="right" w:leader="dot" w:pos="11482"/>
        </w:tabs>
        <w:spacing w:before="240" w:after="240"/>
        <w:ind w:left="142"/>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Рис. 9.5. Схема голосования “два из трех”</w:t>
      </w:r>
    </w:p>
    <w:p w14:paraId="7D999F93" w14:textId="24856F85" w:rsidR="007851B7" w:rsidRPr="00083AFF"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rPr>
        <w:t xml:space="preserve">На данном рисунке: 1, 2, 3 – идентичные </w:t>
      </w:r>
      <w:r w:rsidR="00465915" w:rsidRPr="00083AFF">
        <w:rPr>
          <w:rFonts w:ascii="Times New Roman" w:eastAsia="Times New Roman" w:hAnsi="Times New Roman" w:cs="Times New Roman"/>
          <w:sz w:val="16"/>
          <w:szCs w:val="24"/>
        </w:rPr>
        <w:t>сист.</w:t>
      </w:r>
      <w:r w:rsidRPr="00083AFF">
        <w:rPr>
          <w:rFonts w:ascii="Times New Roman" w:eastAsia="Times New Roman" w:hAnsi="Times New Roman" w:cs="Times New Roman"/>
          <w:sz w:val="16"/>
          <w:szCs w:val="24"/>
        </w:rPr>
        <w:t xml:space="preserve"> обработки информации (компьютер); М – мажоритарный орган.</w:t>
      </w:r>
    </w:p>
    <w:p w14:paraId="098BC523" w14:textId="39446CA3" w:rsidR="007851B7" w:rsidRPr="00083AFF"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rPr>
        <w:t xml:space="preserve">Чем больше параллельно работающих элементов, тем выше уровень надежности и отказоустойчивости. Чем больше число элементов, результаты которых должны совпадать, тем выше достоверность. Для схемы 2 из 3 вместо одного элемента включается три идентичных элемента, выходы которых подаются на мажоритарный орган, который осуществляет операцию выбора по большинству. Условием безотказной работы данной </w:t>
      </w:r>
      <w:r w:rsidR="00465915" w:rsidRPr="00083AFF">
        <w:rPr>
          <w:rFonts w:ascii="Times New Roman" w:eastAsia="Times New Roman" w:hAnsi="Times New Roman" w:cs="Times New Roman"/>
          <w:sz w:val="16"/>
          <w:szCs w:val="24"/>
        </w:rPr>
        <w:t>сист.</w:t>
      </w:r>
      <w:r w:rsidRPr="00083AFF">
        <w:rPr>
          <w:rFonts w:ascii="Times New Roman" w:eastAsia="Times New Roman" w:hAnsi="Times New Roman" w:cs="Times New Roman"/>
          <w:sz w:val="16"/>
          <w:szCs w:val="24"/>
        </w:rPr>
        <w:t xml:space="preserve"> является безотказная работа любых двух элементов из трех и мажоритарного органа. Вероятность безотказной работы данной </w:t>
      </w:r>
      <w:r w:rsidR="00465915" w:rsidRPr="00083AFF">
        <w:rPr>
          <w:rFonts w:ascii="Times New Roman" w:eastAsia="Times New Roman" w:hAnsi="Times New Roman" w:cs="Times New Roman"/>
          <w:sz w:val="16"/>
          <w:szCs w:val="24"/>
        </w:rPr>
        <w:t>сист.</w:t>
      </w:r>
      <w:r w:rsidRPr="00083AFF">
        <w:rPr>
          <w:rFonts w:ascii="Times New Roman" w:eastAsia="Times New Roman" w:hAnsi="Times New Roman" w:cs="Times New Roman"/>
          <w:sz w:val="16"/>
          <w:szCs w:val="24"/>
        </w:rPr>
        <w:t xml:space="preserve"> равна:</w:t>
      </w:r>
    </w:p>
    <w:p w14:paraId="52169792" w14:textId="77777777" w:rsidR="007851B7" w:rsidRPr="00083AFF" w:rsidRDefault="007851B7" w:rsidP="00DC0BEB">
      <w:pPr>
        <w:tabs>
          <w:tab w:val="left" w:pos="709"/>
          <w:tab w:val="right" w:leader="dot" w:pos="11482"/>
        </w:tabs>
        <w:ind w:left="142"/>
        <w:rPr>
          <w:rFonts w:ascii="Times New Roman" w:hAnsi="Times New Roman" w:cs="Times New Roman"/>
          <w:sz w:val="16"/>
          <w:szCs w:val="24"/>
        </w:rPr>
      </w:pPr>
    </w:p>
    <w:p w14:paraId="47C19D4C" w14:textId="77777777" w:rsidR="007851B7" w:rsidRPr="00083AFF" w:rsidRDefault="008F52D0" w:rsidP="00DC0BEB">
      <w:pPr>
        <w:tabs>
          <w:tab w:val="left" w:pos="709"/>
          <w:tab w:val="right" w:leader="dot" w:pos="11482"/>
        </w:tabs>
        <w:ind w:left="142"/>
        <w:rPr>
          <w:rFonts w:ascii="Times New Roman" w:hAnsi="Times New Roman" w:cs="Times New Roman"/>
          <w:sz w:val="16"/>
          <w:szCs w:val="24"/>
        </w:rPr>
      </w:pPr>
      <w:r w:rsidRPr="00083AFF">
        <w:rPr>
          <w:rFonts w:ascii="Times New Roman" w:hAnsi="Times New Roman" w:cs="Times New Roman"/>
          <w:noProof/>
          <w:sz w:val="16"/>
          <w:szCs w:val="24"/>
          <w:lang w:val="ru-RU"/>
        </w:rPr>
        <w:drawing>
          <wp:inline distT="114300" distB="114300" distL="114300" distR="114300" wp14:anchorId="76C37A53" wp14:editId="4438A775">
            <wp:extent cx="1381125" cy="2667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8"/>
                    <a:srcRect/>
                    <a:stretch>
                      <a:fillRect/>
                    </a:stretch>
                  </pic:blipFill>
                  <pic:spPr>
                    <a:xfrm>
                      <a:off x="0" y="0"/>
                      <a:ext cx="1381125" cy="266700"/>
                    </a:xfrm>
                    <a:prstGeom prst="rect">
                      <a:avLst/>
                    </a:prstGeom>
                    <a:ln/>
                  </pic:spPr>
                </pic:pic>
              </a:graphicData>
            </a:graphic>
          </wp:inline>
        </w:drawing>
      </w:r>
    </w:p>
    <w:p w14:paraId="69BC3D9B" w14:textId="77777777" w:rsidR="007851B7" w:rsidRPr="00083AFF"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rPr>
        <w:t xml:space="preserve">при условии равнонадежности элементов 1, 2, 3. Здесь: </w:t>
      </w:r>
      <w:r w:rsidRPr="00083AFF">
        <w:rPr>
          <w:rFonts w:ascii="Times New Roman" w:eastAsia="Times New Roman" w:hAnsi="Times New Roman" w:cs="Times New Roman"/>
          <w:b/>
          <w:i/>
          <w:sz w:val="16"/>
          <w:szCs w:val="24"/>
        </w:rPr>
        <w:t>Р</w:t>
      </w:r>
      <w:r w:rsidRPr="00083AFF">
        <w:rPr>
          <w:rFonts w:ascii="Times New Roman" w:eastAsia="Times New Roman" w:hAnsi="Times New Roman" w:cs="Times New Roman"/>
          <w:sz w:val="16"/>
          <w:szCs w:val="24"/>
        </w:rPr>
        <w:t xml:space="preserve"> – вероятность безотказной работы каждого из элементов 1, 2, 3; </w:t>
      </w:r>
      <w:r w:rsidRPr="00083AFF">
        <w:rPr>
          <w:rFonts w:ascii="Times New Roman" w:eastAsia="Times New Roman" w:hAnsi="Times New Roman" w:cs="Times New Roman"/>
          <w:b/>
          <w:i/>
          <w:sz w:val="16"/>
          <w:szCs w:val="24"/>
        </w:rPr>
        <w:t>q</w:t>
      </w:r>
      <w:r w:rsidRPr="00083AFF">
        <w:rPr>
          <w:rFonts w:ascii="Times New Roman" w:eastAsia="Times New Roman" w:hAnsi="Times New Roman" w:cs="Times New Roman"/>
          <w:sz w:val="16"/>
          <w:szCs w:val="24"/>
        </w:rPr>
        <w:t xml:space="preserve"> – вероятность отказа каждого из элементов 1, 2, 3; </w:t>
      </w:r>
      <w:r w:rsidRPr="00083AFF">
        <w:rPr>
          <w:rFonts w:ascii="Times New Roman" w:eastAsia="Times New Roman" w:hAnsi="Times New Roman" w:cs="Times New Roman"/>
          <w:b/>
          <w:i/>
          <w:sz w:val="16"/>
          <w:szCs w:val="24"/>
        </w:rPr>
        <w:t>Р</w:t>
      </w:r>
      <w:r w:rsidRPr="00083AFF">
        <w:rPr>
          <w:rFonts w:ascii="Times New Roman" w:eastAsia="Times New Roman" w:hAnsi="Times New Roman" w:cs="Times New Roman"/>
          <w:b/>
          <w:i/>
          <w:sz w:val="16"/>
          <w:szCs w:val="24"/>
          <w:vertAlign w:val="subscript"/>
        </w:rPr>
        <w:t>М</w:t>
      </w:r>
      <w:r w:rsidRPr="00083AFF">
        <w:rPr>
          <w:rFonts w:ascii="Times New Roman" w:eastAsia="Times New Roman" w:hAnsi="Times New Roman" w:cs="Times New Roman"/>
          <w:sz w:val="16"/>
          <w:szCs w:val="24"/>
        </w:rPr>
        <w:t xml:space="preserve"> – вероятность безотказной работы мажоритарного органа.</w:t>
      </w:r>
    </w:p>
    <w:p w14:paraId="75944AB5" w14:textId="0B3FE84D" w:rsidR="007851B7" w:rsidRPr="00083AFF"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rPr>
        <w:t xml:space="preserve">Такая схема не позволяет достичь вероятности безотказной работы </w:t>
      </w:r>
      <w:r w:rsidR="00465915" w:rsidRPr="00083AFF">
        <w:rPr>
          <w:rFonts w:ascii="Times New Roman" w:eastAsia="Times New Roman" w:hAnsi="Times New Roman" w:cs="Times New Roman"/>
          <w:sz w:val="16"/>
          <w:szCs w:val="24"/>
        </w:rPr>
        <w:t>сист.</w:t>
      </w:r>
      <w:r w:rsidRPr="00083AFF">
        <w:rPr>
          <w:rFonts w:ascii="Times New Roman" w:eastAsia="Times New Roman" w:hAnsi="Times New Roman" w:cs="Times New Roman"/>
          <w:sz w:val="16"/>
          <w:szCs w:val="24"/>
        </w:rPr>
        <w:t xml:space="preserve"> выше, чем вероятность мажоритарного органа </w:t>
      </w:r>
      <w:r w:rsidRPr="00083AFF">
        <w:rPr>
          <w:rFonts w:ascii="Times New Roman" w:eastAsia="Times New Roman" w:hAnsi="Times New Roman" w:cs="Times New Roman"/>
          <w:b/>
          <w:sz w:val="16"/>
          <w:szCs w:val="24"/>
        </w:rPr>
        <w:t>P</w:t>
      </w:r>
      <w:r w:rsidRPr="00083AFF">
        <w:rPr>
          <w:rFonts w:ascii="Times New Roman" w:eastAsia="Times New Roman" w:hAnsi="Times New Roman" w:cs="Times New Roman"/>
          <w:b/>
          <w:sz w:val="16"/>
          <w:szCs w:val="24"/>
          <w:vertAlign w:val="subscript"/>
        </w:rPr>
        <w:t>М</w:t>
      </w:r>
      <w:r w:rsidRPr="00083AFF">
        <w:rPr>
          <w:rFonts w:ascii="Times New Roman" w:eastAsia="Times New Roman" w:hAnsi="Times New Roman" w:cs="Times New Roman"/>
          <w:sz w:val="16"/>
          <w:szCs w:val="24"/>
          <w:vertAlign w:val="subscript"/>
        </w:rPr>
        <w:t xml:space="preserve">, </w:t>
      </w:r>
      <w:r w:rsidRPr="00083AFF">
        <w:rPr>
          <w:rFonts w:ascii="Times New Roman" w:eastAsia="Times New Roman" w:hAnsi="Times New Roman" w:cs="Times New Roman"/>
          <w:sz w:val="16"/>
          <w:szCs w:val="24"/>
        </w:rPr>
        <w:t xml:space="preserve">но вероятность </w:t>
      </w:r>
      <w:r w:rsidRPr="00083AFF">
        <w:rPr>
          <w:rFonts w:ascii="Times New Roman" w:eastAsia="Times New Roman" w:hAnsi="Times New Roman" w:cs="Times New Roman"/>
          <w:b/>
          <w:sz w:val="16"/>
          <w:szCs w:val="24"/>
        </w:rPr>
        <w:t>P</w:t>
      </w:r>
      <w:r w:rsidRPr="00083AFF">
        <w:rPr>
          <w:rFonts w:ascii="Times New Roman" w:eastAsia="Times New Roman" w:hAnsi="Times New Roman" w:cs="Times New Roman"/>
          <w:b/>
          <w:sz w:val="16"/>
          <w:szCs w:val="24"/>
          <w:vertAlign w:val="subscript"/>
        </w:rPr>
        <w:t xml:space="preserve">М </w:t>
      </w:r>
      <w:r w:rsidRPr="00083AFF">
        <w:rPr>
          <w:rFonts w:ascii="Times New Roman" w:eastAsia="Times New Roman" w:hAnsi="Times New Roman" w:cs="Times New Roman"/>
          <w:sz w:val="16"/>
          <w:szCs w:val="24"/>
        </w:rPr>
        <w:t>в силу простоты мажоритарного органа намного выше, чем вероятность безотказной работы элементов 1, 2, 3. В общем сам мажоритарный орган можно зарезервировать. Например, идентичные программы в центральном вычислительном комплексе космического челнока Space Shuttle выполняются на трёх и более процессорных блоках с последующим мажоритарным выборам.</w:t>
      </w:r>
    </w:p>
    <w:p w14:paraId="7521B1E9" w14:textId="6479CCE1" w:rsidR="007851B7" w:rsidRPr="00083AFF" w:rsidRDefault="008F52D0" w:rsidP="00083AFF">
      <w:pPr>
        <w:tabs>
          <w:tab w:val="left" w:pos="709"/>
          <w:tab w:val="right" w:leader="dot" w:pos="11482"/>
        </w:tabs>
        <w:ind w:left="142"/>
        <w:jc w:val="both"/>
        <w:rPr>
          <w:rFonts w:ascii="Times New Roman" w:eastAsia="Times New Roman" w:hAnsi="Times New Roman" w:cs="Times New Roman"/>
          <w:sz w:val="16"/>
          <w:szCs w:val="24"/>
        </w:rPr>
      </w:pPr>
      <w:r w:rsidRPr="00083AFF">
        <w:rPr>
          <w:rFonts w:ascii="Times New Roman" w:eastAsia="Times New Roman" w:hAnsi="Times New Roman" w:cs="Times New Roman"/>
          <w:sz w:val="16"/>
          <w:szCs w:val="24"/>
        </w:rPr>
        <w:t xml:space="preserve">Очевидно, что N-версионное программирование позволяет бороться с ошибками как на программном, так и на аппаратном уровне. Объективный недостаток – стоимость разработки увеличивается в </w:t>
      </w:r>
      <w:r w:rsidRPr="00083AFF">
        <w:rPr>
          <w:rFonts w:ascii="Times New Roman" w:eastAsia="Times New Roman" w:hAnsi="Times New Roman" w:cs="Times New Roman"/>
          <w:b/>
          <w:sz w:val="16"/>
          <w:szCs w:val="24"/>
        </w:rPr>
        <w:t>N</w:t>
      </w:r>
      <w:r w:rsidR="00083AFF" w:rsidRPr="00083AFF">
        <w:rPr>
          <w:rFonts w:ascii="Times New Roman" w:eastAsia="Times New Roman" w:hAnsi="Times New Roman" w:cs="Times New Roman"/>
          <w:sz w:val="16"/>
          <w:szCs w:val="24"/>
        </w:rPr>
        <w:t xml:space="preserve"> раз.</w:t>
      </w:r>
    </w:p>
    <w:p w14:paraId="28B3348D" w14:textId="276F5E73"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70" w:name="_Toc35467840"/>
      <w:r w:rsidRPr="00DC0BEB">
        <w:rPr>
          <w:rFonts w:ascii="Times New Roman" w:hAnsi="Times New Roman" w:cs="Times New Roman"/>
          <w:b/>
          <w:color w:val="000000"/>
          <w:sz w:val="24"/>
          <w:szCs w:val="24"/>
        </w:rPr>
        <w:t xml:space="preserve">Отказоустойчивость компьютерных систем. Граф процесса восстановления типичной отказоустойчивой </w:t>
      </w:r>
      <w:r w:rsidR="00465915">
        <w:rPr>
          <w:rFonts w:ascii="Times New Roman" w:hAnsi="Times New Roman" w:cs="Times New Roman"/>
          <w:b/>
          <w:color w:val="000000"/>
          <w:sz w:val="24"/>
          <w:szCs w:val="24"/>
        </w:rPr>
        <w:t>сист.</w:t>
      </w:r>
      <w:bookmarkEnd w:id="170"/>
    </w:p>
    <w:p w14:paraId="7DF3D744" w14:textId="26D6F213"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3F7CD6">
        <w:rPr>
          <w:rFonts w:ascii="Times New Roman" w:eastAsia="Times New Roman" w:hAnsi="Times New Roman" w:cs="Times New Roman"/>
          <w:b/>
          <w:sz w:val="24"/>
          <w:szCs w:val="24"/>
        </w:rPr>
        <w:t>Отказоустойчивость</w:t>
      </w:r>
      <w:r w:rsidRPr="00DC0BEB">
        <w:rPr>
          <w:rFonts w:ascii="Times New Roman" w:eastAsia="Times New Roman" w:hAnsi="Times New Roman" w:cs="Times New Roman"/>
          <w:sz w:val="24"/>
          <w:szCs w:val="24"/>
        </w:rPr>
        <w:t xml:space="preserve"> – </w:t>
      </w:r>
      <w:r w:rsidR="00465915">
        <w:rPr>
          <w:rFonts w:ascii="Times New Roman" w:eastAsia="Times New Roman" w:hAnsi="Times New Roman" w:cs="Times New Roman"/>
          <w:sz w:val="24"/>
          <w:szCs w:val="24"/>
        </w:rPr>
        <w:t>св-во</w:t>
      </w:r>
      <w:r w:rsidRPr="00DC0BEB">
        <w:rPr>
          <w:rFonts w:ascii="Times New Roman" w:eastAsia="Times New Roman" w:hAnsi="Times New Roman" w:cs="Times New Roman"/>
          <w:sz w:val="24"/>
          <w:szCs w:val="24"/>
        </w:rPr>
        <w:t xml:space="preserve"> архитектуры компьютерных систем, позволяющее пользователю или программе продолжить работу и тогда, когда в аппаратных или программных средствах возникли отказы.</w:t>
      </w:r>
    </w:p>
    <w:p w14:paraId="0E9647F0" w14:textId="0CED17A5"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3F7CD6">
        <w:rPr>
          <w:rFonts w:ascii="Times New Roman" w:eastAsia="Times New Roman" w:hAnsi="Times New Roman" w:cs="Times New Roman"/>
          <w:b/>
          <w:sz w:val="24"/>
          <w:szCs w:val="24"/>
        </w:rPr>
        <w:t>По способу реализации отказоустойчивость</w:t>
      </w:r>
      <w:r w:rsidR="003F7CD6">
        <w:rPr>
          <w:rFonts w:ascii="Times New Roman" w:eastAsia="Times New Roman" w:hAnsi="Times New Roman" w:cs="Times New Roman"/>
          <w:sz w:val="24"/>
          <w:szCs w:val="24"/>
        </w:rPr>
        <w:t xml:space="preserve"> подразделяется на</w:t>
      </w:r>
      <w:r w:rsidRPr="00DC0BEB">
        <w:rPr>
          <w:rFonts w:ascii="Times New Roman" w:eastAsia="Times New Roman" w:hAnsi="Times New Roman" w:cs="Times New Roman"/>
          <w:sz w:val="24"/>
          <w:szCs w:val="24"/>
        </w:rPr>
        <w:t>:</w:t>
      </w:r>
    </w:p>
    <w:p w14:paraId="36527BF5" w14:textId="67213CD4" w:rsidR="007851B7" w:rsidRPr="003F7CD6" w:rsidRDefault="003F7CD6" w:rsidP="00FE6139">
      <w:pPr>
        <w:pStyle w:val="af9"/>
        <w:numPr>
          <w:ilvl w:val="0"/>
          <w:numId w:val="87"/>
        </w:numPr>
        <w:tabs>
          <w:tab w:val="left" w:pos="709"/>
          <w:tab w:val="right" w:leader="dot" w:pos="11482"/>
        </w:tabs>
        <w:spacing w:line="252" w:lineRule="auto"/>
        <w:rPr>
          <w:rFonts w:ascii="Times New Roman" w:eastAsia="Times New Roman" w:hAnsi="Times New Roman" w:cs="Times New Roman"/>
          <w:sz w:val="24"/>
          <w:szCs w:val="24"/>
        </w:rPr>
      </w:pPr>
      <w:r w:rsidRPr="003F7CD6">
        <w:rPr>
          <w:rFonts w:ascii="Times New Roman" w:eastAsia="Times New Roman" w:hAnsi="Times New Roman" w:cs="Times New Roman"/>
          <w:sz w:val="24"/>
          <w:szCs w:val="24"/>
          <w:lang w:val="ru-RU"/>
        </w:rPr>
        <w:t>А</w:t>
      </w:r>
      <w:r w:rsidR="008F52D0" w:rsidRPr="003F7CD6">
        <w:rPr>
          <w:rFonts w:ascii="Times New Roman" w:eastAsia="Times New Roman" w:hAnsi="Times New Roman" w:cs="Times New Roman"/>
          <w:sz w:val="24"/>
          <w:szCs w:val="24"/>
        </w:rPr>
        <w:t>ктивную;</w:t>
      </w:r>
    </w:p>
    <w:p w14:paraId="156A4192" w14:textId="3F89D990" w:rsidR="007851B7" w:rsidRPr="003F7CD6" w:rsidRDefault="003F7CD6" w:rsidP="00FE6139">
      <w:pPr>
        <w:pStyle w:val="af9"/>
        <w:numPr>
          <w:ilvl w:val="0"/>
          <w:numId w:val="87"/>
        </w:numPr>
        <w:tabs>
          <w:tab w:val="left" w:pos="709"/>
          <w:tab w:val="right" w:leader="dot" w:pos="11482"/>
        </w:tabs>
        <w:spacing w:line="252" w:lineRule="auto"/>
        <w:ind w:left="499" w:hanging="357"/>
        <w:rPr>
          <w:rFonts w:ascii="Times New Roman" w:eastAsia="Times New Roman" w:hAnsi="Times New Roman" w:cs="Times New Roman"/>
          <w:sz w:val="24"/>
          <w:szCs w:val="24"/>
        </w:rPr>
      </w:pPr>
      <w:r w:rsidRPr="003F7CD6">
        <w:rPr>
          <w:rFonts w:ascii="Times New Roman" w:eastAsia="Times New Roman" w:hAnsi="Times New Roman" w:cs="Times New Roman"/>
          <w:sz w:val="24"/>
          <w:szCs w:val="24"/>
          <w:lang w:val="ru-RU"/>
        </w:rPr>
        <w:t>П</w:t>
      </w:r>
      <w:r w:rsidR="008F52D0" w:rsidRPr="003F7CD6">
        <w:rPr>
          <w:rFonts w:ascii="Times New Roman" w:eastAsia="Times New Roman" w:hAnsi="Times New Roman" w:cs="Times New Roman"/>
          <w:sz w:val="24"/>
          <w:szCs w:val="24"/>
        </w:rPr>
        <w:t>ассивную.</w:t>
      </w:r>
    </w:p>
    <w:p w14:paraId="2862302B" w14:textId="31870005"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3F7CD6">
        <w:rPr>
          <w:rFonts w:ascii="Times New Roman" w:eastAsia="Times New Roman" w:hAnsi="Times New Roman" w:cs="Times New Roman"/>
          <w:b/>
          <w:sz w:val="24"/>
          <w:szCs w:val="24"/>
        </w:rPr>
        <w:t>Активная отказоустойчивость</w:t>
      </w:r>
      <w:r w:rsidRPr="00DC0BEB">
        <w:rPr>
          <w:rFonts w:ascii="Times New Roman" w:eastAsia="Times New Roman" w:hAnsi="Times New Roman" w:cs="Times New Roman"/>
          <w:sz w:val="24"/>
          <w:szCs w:val="24"/>
        </w:rPr>
        <w:t xml:space="preserve"> базируется на отдельно выделенных процессах обнаружения отказа, локализации отказа и реконфигурации </w:t>
      </w:r>
      <w:del w:id="171" w:author="Вадим Стубеда" w:date="2020-03-19T00:50:00Z">
        <w:r w:rsidR="00465915" w:rsidDel="00D9375B">
          <w:rPr>
            <w:rFonts w:ascii="Times New Roman" w:eastAsia="Times New Roman" w:hAnsi="Times New Roman" w:cs="Times New Roman"/>
            <w:sz w:val="24"/>
            <w:szCs w:val="24"/>
          </w:rPr>
          <w:delText>сист.</w:delText>
        </w:r>
        <w:r w:rsidRPr="00DC0BEB" w:rsidDel="00D9375B">
          <w:rPr>
            <w:rFonts w:ascii="Times New Roman" w:eastAsia="Times New Roman" w:hAnsi="Times New Roman" w:cs="Times New Roman"/>
            <w:sz w:val="24"/>
            <w:szCs w:val="24"/>
          </w:rPr>
          <w:delText>.</w:delText>
        </w:r>
      </w:del>
      <w:ins w:id="172" w:author="Вадим Стубеда" w:date="2020-03-19T00:50:00Z">
        <w:r w:rsidR="00D9375B">
          <w:rPr>
            <w:rFonts w:ascii="Times New Roman" w:eastAsia="Times New Roman" w:hAnsi="Times New Roman" w:cs="Times New Roman"/>
            <w:sz w:val="24"/>
            <w:szCs w:val="24"/>
          </w:rPr>
          <w:t>сист.</w:t>
        </w:r>
      </w:ins>
    </w:p>
    <w:p w14:paraId="59DEA8F4" w14:textId="290FC5D4"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F7CD6">
        <w:rPr>
          <w:rFonts w:ascii="Times New Roman" w:eastAsia="Times New Roman" w:hAnsi="Times New Roman" w:cs="Times New Roman"/>
          <w:sz w:val="18"/>
          <w:szCs w:val="24"/>
        </w:rPr>
        <w:t xml:space="preserve">Отказы обнаруживаются при помощи средств контроля, локализуются при помощи средств диагностирования и устраняются автоматически реконфигурацией </w:t>
      </w:r>
      <w:r w:rsidR="00465915" w:rsidRPr="003F7CD6">
        <w:rPr>
          <w:rFonts w:ascii="Times New Roman" w:eastAsia="Times New Roman" w:hAnsi="Times New Roman" w:cs="Times New Roman"/>
          <w:sz w:val="18"/>
          <w:szCs w:val="24"/>
        </w:rPr>
        <w:t>сист.</w:t>
      </w:r>
      <w:r w:rsidRPr="003F7CD6">
        <w:rPr>
          <w:rFonts w:ascii="Times New Roman" w:eastAsia="Times New Roman" w:hAnsi="Times New Roman" w:cs="Times New Roman"/>
          <w:sz w:val="18"/>
          <w:szCs w:val="24"/>
        </w:rPr>
        <w:t>, которая заключается в перестройке структуры компьютерных систем таким образом, чтобы её отказавшие части были устранены от участия в работе.</w:t>
      </w:r>
    </w:p>
    <w:p w14:paraId="4E046F7B" w14:textId="6434DAFF"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3F7CD6">
        <w:rPr>
          <w:rFonts w:ascii="Times New Roman" w:eastAsia="Times New Roman" w:hAnsi="Times New Roman" w:cs="Times New Roman"/>
          <w:b/>
          <w:sz w:val="24"/>
          <w:szCs w:val="24"/>
        </w:rPr>
        <w:t>Пассивная отказоустойчивость</w:t>
      </w:r>
      <w:r w:rsidRPr="00DC0BEB">
        <w:rPr>
          <w:rFonts w:ascii="Times New Roman" w:eastAsia="Times New Roman" w:hAnsi="Times New Roman" w:cs="Times New Roman"/>
          <w:sz w:val="24"/>
          <w:szCs w:val="24"/>
        </w:rPr>
        <w:t xml:space="preserve"> заключается в свойстве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не потерять свои функциональные свойства в случае отказа отдельных элементов </w:t>
      </w:r>
      <w:del w:id="173" w:author="Вадим Стубеда" w:date="2020-03-19T00:50:00Z">
        <w:r w:rsidR="00465915" w:rsidDel="00D9375B">
          <w:rPr>
            <w:rFonts w:ascii="Times New Roman" w:eastAsia="Times New Roman" w:hAnsi="Times New Roman" w:cs="Times New Roman"/>
            <w:sz w:val="24"/>
            <w:szCs w:val="24"/>
          </w:rPr>
          <w:delText>сист.</w:delText>
        </w:r>
        <w:r w:rsidRPr="00DC0BEB" w:rsidDel="00D9375B">
          <w:rPr>
            <w:rFonts w:ascii="Times New Roman" w:eastAsia="Times New Roman" w:hAnsi="Times New Roman" w:cs="Times New Roman"/>
            <w:sz w:val="24"/>
            <w:szCs w:val="24"/>
          </w:rPr>
          <w:delText>.</w:delText>
        </w:r>
      </w:del>
      <w:ins w:id="174" w:author="Вадим Стубеда" w:date="2020-03-19T00:50:00Z">
        <w:r w:rsidR="00D9375B">
          <w:rPr>
            <w:rFonts w:ascii="Times New Roman" w:eastAsia="Times New Roman" w:hAnsi="Times New Roman" w:cs="Times New Roman"/>
            <w:sz w:val="24"/>
            <w:szCs w:val="24"/>
          </w:rPr>
          <w:t>сист.</w:t>
        </w:r>
      </w:ins>
      <w:r w:rsidRPr="00DC0BEB">
        <w:rPr>
          <w:rFonts w:ascii="Times New Roman" w:eastAsia="Times New Roman" w:hAnsi="Times New Roman" w:cs="Times New Roman"/>
          <w:sz w:val="24"/>
          <w:szCs w:val="24"/>
        </w:rPr>
        <w:t xml:space="preserve"> Иногда говорят, что отказ маскируется системой.</w:t>
      </w:r>
    </w:p>
    <w:p w14:paraId="1B35AF88" w14:textId="08DB069C"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F7CD6">
        <w:rPr>
          <w:rFonts w:ascii="Times New Roman" w:eastAsia="Times New Roman" w:hAnsi="Times New Roman" w:cs="Times New Roman"/>
          <w:sz w:val="18"/>
          <w:szCs w:val="24"/>
        </w:rPr>
        <w:t xml:space="preserve">Пример пассивной отказоустойчивости систем -  </w:t>
      </w:r>
      <w:r w:rsidR="00465915" w:rsidRPr="003F7CD6">
        <w:rPr>
          <w:rFonts w:ascii="Times New Roman" w:eastAsia="Times New Roman" w:hAnsi="Times New Roman" w:cs="Times New Roman"/>
          <w:sz w:val="18"/>
          <w:szCs w:val="24"/>
        </w:rPr>
        <w:t>сист.</w:t>
      </w:r>
      <w:r w:rsidRPr="003F7CD6">
        <w:rPr>
          <w:rFonts w:ascii="Times New Roman" w:eastAsia="Times New Roman" w:hAnsi="Times New Roman" w:cs="Times New Roman"/>
          <w:sz w:val="18"/>
          <w:szCs w:val="24"/>
        </w:rPr>
        <w:t xml:space="preserve"> с мажоритарным органом. Пассивная отказоустойчивость связана с увеличением аппаратуры в несколько раз.</w:t>
      </w:r>
    </w:p>
    <w:p w14:paraId="759BB2D2" w14:textId="77777777"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F7CD6">
        <w:rPr>
          <w:rFonts w:ascii="Times New Roman" w:eastAsia="Times New Roman" w:hAnsi="Times New Roman" w:cs="Times New Roman"/>
          <w:sz w:val="18"/>
          <w:szCs w:val="24"/>
        </w:rPr>
        <w:t>Пассивная отказоустойчивость применяется в случае особенно ответственных компьютерных систем, в случаях, когда не допустимы даже кратковременные перерывы в работе компьютерных систем, а также для обеспечения отказоустойчивости важнейших подсистем компьютерных систем.</w:t>
      </w:r>
    </w:p>
    <w:p w14:paraId="712807E4" w14:textId="718EB45D"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F7CD6">
        <w:rPr>
          <w:rFonts w:ascii="Times New Roman" w:eastAsia="Times New Roman" w:hAnsi="Times New Roman" w:cs="Times New Roman"/>
          <w:sz w:val="18"/>
          <w:szCs w:val="24"/>
        </w:rPr>
        <w:t xml:space="preserve">Применение активной отказоустойчивости характеризуется более экономным расходом аппаратных средств, чем применение пассивной отказоустойчивости. Но оно связано с восстановлением работы </w:t>
      </w:r>
      <w:r w:rsidR="00465915" w:rsidRPr="003F7CD6">
        <w:rPr>
          <w:rFonts w:ascii="Times New Roman" w:eastAsia="Times New Roman" w:hAnsi="Times New Roman" w:cs="Times New Roman"/>
          <w:sz w:val="18"/>
          <w:szCs w:val="24"/>
        </w:rPr>
        <w:t>сист.</w:t>
      </w:r>
      <w:r w:rsidRPr="003F7CD6">
        <w:rPr>
          <w:rFonts w:ascii="Times New Roman" w:eastAsia="Times New Roman" w:hAnsi="Times New Roman" w:cs="Times New Roman"/>
          <w:sz w:val="18"/>
          <w:szCs w:val="24"/>
        </w:rPr>
        <w:t xml:space="preserve"> после отказа, а также возможными потерями некоторой части данных.</w:t>
      </w:r>
    </w:p>
    <w:p w14:paraId="27C39B5C"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Активная отказоустойчивость реализована только в многопроцессорных системах.</w:t>
      </w:r>
    </w:p>
    <w:p w14:paraId="162BD0B2" w14:textId="77777777"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F7CD6">
        <w:rPr>
          <w:rFonts w:ascii="Times New Roman" w:eastAsia="Times New Roman" w:hAnsi="Times New Roman" w:cs="Times New Roman"/>
          <w:sz w:val="18"/>
          <w:szCs w:val="24"/>
        </w:rPr>
        <w:t>В то же время применение пассивной отказоустойчивости гарантирует практически безостановочную работу компьютерных систем и сохранение всей информации.</w:t>
      </w:r>
    </w:p>
    <w:p w14:paraId="29F1FFF4" w14:textId="77777777"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F7CD6">
        <w:rPr>
          <w:rFonts w:ascii="Times New Roman" w:eastAsia="Times New Roman" w:hAnsi="Times New Roman" w:cs="Times New Roman"/>
          <w:sz w:val="18"/>
          <w:szCs w:val="24"/>
        </w:rPr>
        <w:t>Введение отказоустойчивости является одним из методов повышения надежности компьютерных систем. Вопрос о построении и применении отказоустойчивых систем возникает тогда, когда другие пути повышения надежности не могут обеспечить требуемого уровня надежности или тогда, когда они оказываются экономически не оправдываемыми.</w:t>
      </w:r>
    </w:p>
    <w:p w14:paraId="43F4EB76" w14:textId="4367C274"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F7CD6">
        <w:rPr>
          <w:rFonts w:ascii="Times New Roman" w:eastAsia="Times New Roman" w:hAnsi="Times New Roman" w:cs="Times New Roman"/>
          <w:sz w:val="18"/>
          <w:szCs w:val="24"/>
        </w:rPr>
        <w:t xml:space="preserve">Отказ компьютерных систем может быть вызван различными причинами. Кроме отказов встречаются сбои, вызванные случайными помехами и разрушающие обрабатываемую информацию в течении одного или нескольких тактов работы. Отказы и сбои вызывают ошибки в работе элементов аппаратуры. Кроме ошибок аппаратуры встречаются ошибки оператора (входные данные) и ошибки программ, которые также могут исказить обрабатываемую информацию. Множество выше перечисленных ошибок может привести к невыполнению компьютерными системами своих функций. Отказом компьютерных систем также может быть понижение производительности </w:t>
      </w:r>
      <w:r w:rsidR="00465915" w:rsidRPr="003F7CD6">
        <w:rPr>
          <w:rFonts w:ascii="Times New Roman" w:eastAsia="Times New Roman" w:hAnsi="Times New Roman" w:cs="Times New Roman"/>
          <w:sz w:val="18"/>
          <w:szCs w:val="24"/>
        </w:rPr>
        <w:t>сист.</w:t>
      </w:r>
      <w:r w:rsidRPr="003F7CD6">
        <w:rPr>
          <w:rFonts w:ascii="Times New Roman" w:eastAsia="Times New Roman" w:hAnsi="Times New Roman" w:cs="Times New Roman"/>
          <w:sz w:val="18"/>
          <w:szCs w:val="24"/>
        </w:rPr>
        <w:t xml:space="preserve"> ниже допустимого уровня, вследствие отказов определенных подсистем.</w:t>
      </w:r>
    </w:p>
    <w:p w14:paraId="450E770C" w14:textId="77777777" w:rsidR="003F7CD6"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В общем отказоустойчивость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обеспечивается введением избыточности, т.е. созданием </w:t>
      </w:r>
      <w:r w:rsidRPr="003F7CD6">
        <w:rPr>
          <w:rFonts w:ascii="Times New Roman" w:eastAsia="Times New Roman" w:hAnsi="Times New Roman" w:cs="Times New Roman"/>
          <w:b/>
          <w:sz w:val="24"/>
          <w:szCs w:val="24"/>
        </w:rPr>
        <w:t>определенных резервов или запасов в системе</w:t>
      </w:r>
      <w:r w:rsidRPr="00DC0BEB">
        <w:rPr>
          <w:rFonts w:ascii="Times New Roman" w:eastAsia="Times New Roman" w:hAnsi="Times New Roman" w:cs="Times New Roman"/>
          <w:sz w:val="24"/>
          <w:szCs w:val="24"/>
        </w:rPr>
        <w:t xml:space="preserve">. </w:t>
      </w:r>
    </w:p>
    <w:p w14:paraId="25F9F412" w14:textId="2B3FAE4D"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В компьютерных системах может быть использована </w:t>
      </w:r>
      <w:r w:rsidRPr="003F7CD6">
        <w:rPr>
          <w:rFonts w:ascii="Times New Roman" w:eastAsia="Times New Roman" w:hAnsi="Times New Roman" w:cs="Times New Roman"/>
          <w:b/>
          <w:sz w:val="24"/>
          <w:szCs w:val="24"/>
        </w:rPr>
        <w:t>избыточность</w:t>
      </w:r>
      <w:r w:rsidRPr="00DC0BEB">
        <w:rPr>
          <w:rFonts w:ascii="Times New Roman" w:eastAsia="Times New Roman" w:hAnsi="Times New Roman" w:cs="Times New Roman"/>
          <w:sz w:val="24"/>
          <w:szCs w:val="24"/>
        </w:rPr>
        <w:t>:</w:t>
      </w:r>
    </w:p>
    <w:p w14:paraId="01152717" w14:textId="5EC36584" w:rsidR="007851B7" w:rsidRPr="003F7CD6" w:rsidRDefault="003F7CD6" w:rsidP="00FE6139">
      <w:pPr>
        <w:pStyle w:val="af9"/>
        <w:numPr>
          <w:ilvl w:val="0"/>
          <w:numId w:val="88"/>
        </w:numPr>
        <w:tabs>
          <w:tab w:val="left" w:pos="709"/>
          <w:tab w:val="right" w:leader="dot" w:pos="11482"/>
        </w:tabs>
        <w:spacing w:line="252" w:lineRule="auto"/>
        <w:ind w:left="499" w:hanging="357"/>
        <w:rPr>
          <w:rFonts w:ascii="Times New Roman" w:eastAsia="Times New Roman" w:hAnsi="Times New Roman" w:cs="Times New Roman"/>
          <w:sz w:val="24"/>
          <w:szCs w:val="24"/>
        </w:rPr>
      </w:pPr>
      <w:r w:rsidRPr="003F7CD6">
        <w:rPr>
          <w:rFonts w:ascii="Times New Roman" w:eastAsia="Times New Roman" w:hAnsi="Times New Roman" w:cs="Times New Roman"/>
          <w:sz w:val="24"/>
          <w:szCs w:val="24"/>
          <w:lang w:val="ru-RU"/>
        </w:rPr>
        <w:t>В</w:t>
      </w:r>
      <w:r w:rsidR="008F52D0" w:rsidRPr="003F7CD6">
        <w:rPr>
          <w:rFonts w:ascii="Times New Roman" w:eastAsia="Times New Roman" w:hAnsi="Times New Roman" w:cs="Times New Roman"/>
          <w:sz w:val="24"/>
          <w:szCs w:val="24"/>
        </w:rPr>
        <w:t>ременная;</w:t>
      </w:r>
    </w:p>
    <w:p w14:paraId="23895AF3" w14:textId="31423286" w:rsidR="007851B7" w:rsidRPr="003F7CD6" w:rsidRDefault="003F7CD6" w:rsidP="00FE6139">
      <w:pPr>
        <w:pStyle w:val="af9"/>
        <w:numPr>
          <w:ilvl w:val="0"/>
          <w:numId w:val="88"/>
        </w:numPr>
        <w:tabs>
          <w:tab w:val="left" w:pos="709"/>
          <w:tab w:val="right" w:leader="dot" w:pos="11482"/>
        </w:tabs>
        <w:spacing w:line="252" w:lineRule="auto"/>
        <w:ind w:left="499" w:hanging="357"/>
        <w:rPr>
          <w:rFonts w:ascii="Times New Roman" w:eastAsia="Times New Roman" w:hAnsi="Times New Roman" w:cs="Times New Roman"/>
          <w:sz w:val="24"/>
          <w:szCs w:val="24"/>
        </w:rPr>
      </w:pPr>
      <w:r w:rsidRPr="003F7CD6">
        <w:rPr>
          <w:rFonts w:ascii="Times New Roman" w:eastAsia="Times New Roman" w:hAnsi="Times New Roman" w:cs="Times New Roman"/>
          <w:sz w:val="24"/>
          <w:szCs w:val="24"/>
          <w:lang w:val="ru-RU"/>
        </w:rPr>
        <w:t>А</w:t>
      </w:r>
      <w:r w:rsidR="008F52D0" w:rsidRPr="003F7CD6">
        <w:rPr>
          <w:rFonts w:ascii="Times New Roman" w:eastAsia="Times New Roman" w:hAnsi="Times New Roman" w:cs="Times New Roman"/>
          <w:sz w:val="24"/>
          <w:szCs w:val="24"/>
        </w:rPr>
        <w:t>лгоритмическая;</w:t>
      </w:r>
    </w:p>
    <w:p w14:paraId="6772DB97" w14:textId="30AAF662" w:rsidR="007851B7" w:rsidRPr="003F7CD6" w:rsidRDefault="003F7CD6" w:rsidP="00FE6139">
      <w:pPr>
        <w:pStyle w:val="af9"/>
        <w:numPr>
          <w:ilvl w:val="0"/>
          <w:numId w:val="88"/>
        </w:numPr>
        <w:tabs>
          <w:tab w:val="left" w:pos="709"/>
          <w:tab w:val="right" w:leader="dot" w:pos="11482"/>
        </w:tabs>
        <w:spacing w:line="252" w:lineRule="auto"/>
        <w:ind w:left="499" w:hanging="357"/>
        <w:rPr>
          <w:rFonts w:ascii="Times New Roman" w:eastAsia="Times New Roman" w:hAnsi="Times New Roman" w:cs="Times New Roman"/>
          <w:sz w:val="24"/>
          <w:szCs w:val="24"/>
        </w:rPr>
      </w:pPr>
      <w:r w:rsidRPr="003F7CD6">
        <w:rPr>
          <w:rFonts w:ascii="Times New Roman" w:eastAsia="Times New Roman" w:hAnsi="Times New Roman" w:cs="Times New Roman"/>
          <w:sz w:val="24"/>
          <w:szCs w:val="24"/>
          <w:lang w:val="ru-RU"/>
        </w:rPr>
        <w:t>С</w:t>
      </w:r>
      <w:r w:rsidR="008F52D0" w:rsidRPr="003F7CD6">
        <w:rPr>
          <w:rFonts w:ascii="Times New Roman" w:eastAsia="Times New Roman" w:hAnsi="Times New Roman" w:cs="Times New Roman"/>
          <w:sz w:val="24"/>
          <w:szCs w:val="24"/>
        </w:rPr>
        <w:t>труктурная.</w:t>
      </w:r>
    </w:p>
    <w:p w14:paraId="3C5F27DB" w14:textId="1979AD82"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8"/>
          <w:szCs w:val="24"/>
        </w:rPr>
      </w:pPr>
      <w:r w:rsidRPr="003F7CD6">
        <w:rPr>
          <w:rFonts w:ascii="Times New Roman" w:eastAsia="Times New Roman" w:hAnsi="Times New Roman" w:cs="Times New Roman"/>
          <w:b/>
          <w:sz w:val="24"/>
          <w:szCs w:val="24"/>
        </w:rPr>
        <w:t>Временная избыточность</w:t>
      </w:r>
      <w:r w:rsidRPr="00DC0BEB">
        <w:rPr>
          <w:rFonts w:ascii="Times New Roman" w:eastAsia="Times New Roman" w:hAnsi="Times New Roman" w:cs="Times New Roman"/>
          <w:sz w:val="24"/>
          <w:szCs w:val="24"/>
        </w:rPr>
        <w:t xml:space="preserve"> </w:t>
      </w:r>
      <w:r w:rsidR="003F7CD6">
        <w:rPr>
          <w:rFonts w:ascii="Times New Roman" w:eastAsia="Times New Roman" w:hAnsi="Times New Roman" w:cs="Times New Roman"/>
          <w:sz w:val="24"/>
          <w:szCs w:val="24"/>
          <w:lang w:val="ru-RU"/>
        </w:rPr>
        <w:t>-</w:t>
      </w:r>
      <w:r w:rsidR="003F7CD6">
        <w:rPr>
          <w:rFonts w:ascii="Times New Roman" w:eastAsia="Times New Roman" w:hAnsi="Times New Roman" w:cs="Times New Roman"/>
          <w:sz w:val="24"/>
          <w:szCs w:val="24"/>
        </w:rPr>
        <w:t xml:space="preserve"> наличие</w:t>
      </w:r>
      <w:r w:rsidRPr="00DC0BEB">
        <w:rPr>
          <w:rFonts w:ascii="Times New Roman" w:eastAsia="Times New Roman" w:hAnsi="Times New Roman" w:cs="Times New Roman"/>
          <w:sz w:val="24"/>
          <w:szCs w:val="24"/>
        </w:rPr>
        <w:t xml:space="preserve"> дополнительного времени для решения задачи, с тем, чтобы в случае возникновения сбоя или других ошибок можно было исправлять их путем повторения вычислений. </w:t>
      </w:r>
      <w:r w:rsidRPr="003F7CD6">
        <w:rPr>
          <w:rFonts w:ascii="Times New Roman" w:eastAsia="Times New Roman" w:hAnsi="Times New Roman" w:cs="Times New Roman"/>
          <w:sz w:val="18"/>
          <w:szCs w:val="24"/>
        </w:rPr>
        <w:t>Она использует некоторую часть производительности компьютера для контроля исполнения ПО и восстановления вычислительного процесса. Поэтому при проектировании должен быть предусмотрен запас производительности.</w:t>
      </w:r>
    </w:p>
    <w:p w14:paraId="2988BF3F" w14:textId="1564A6CA"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3F7CD6">
        <w:rPr>
          <w:rFonts w:ascii="Times New Roman" w:eastAsia="Times New Roman" w:hAnsi="Times New Roman" w:cs="Times New Roman"/>
          <w:b/>
          <w:sz w:val="24"/>
          <w:szCs w:val="24"/>
        </w:rPr>
        <w:t>Алгоритмическая избыточность</w:t>
      </w:r>
      <w:r w:rsidRPr="00DC0BEB">
        <w:rPr>
          <w:rFonts w:ascii="Times New Roman" w:eastAsia="Times New Roman" w:hAnsi="Times New Roman" w:cs="Times New Roman"/>
          <w:sz w:val="24"/>
          <w:szCs w:val="24"/>
        </w:rPr>
        <w:t xml:space="preserve"> </w:t>
      </w:r>
      <w:r w:rsidR="003F7CD6">
        <w:rPr>
          <w:rFonts w:ascii="Times New Roman" w:eastAsia="Times New Roman" w:hAnsi="Times New Roman" w:cs="Times New Roman"/>
          <w:sz w:val="24"/>
          <w:szCs w:val="24"/>
          <w:lang w:val="ru-RU"/>
        </w:rPr>
        <w:t>-</w:t>
      </w:r>
      <w:r w:rsidR="003F7CD6">
        <w:rPr>
          <w:rFonts w:ascii="Times New Roman" w:eastAsia="Times New Roman" w:hAnsi="Times New Roman" w:cs="Times New Roman"/>
          <w:sz w:val="24"/>
          <w:szCs w:val="24"/>
        </w:rPr>
        <w:t xml:space="preserve"> применение</w:t>
      </w:r>
      <w:r w:rsidRPr="00DC0BEB">
        <w:rPr>
          <w:rFonts w:ascii="Times New Roman" w:eastAsia="Times New Roman" w:hAnsi="Times New Roman" w:cs="Times New Roman"/>
          <w:sz w:val="24"/>
          <w:szCs w:val="24"/>
        </w:rPr>
        <w:t xml:space="preserve"> таких алгоритмов, которые обеспечивают удовлетворительные результаты в случае наличия или возникновения ошибок в процессе вычислений.</w:t>
      </w:r>
    </w:p>
    <w:p w14:paraId="7E1DA0AF" w14:textId="77777777"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3F7CD6">
        <w:rPr>
          <w:rFonts w:ascii="Times New Roman" w:eastAsia="Times New Roman" w:hAnsi="Times New Roman" w:cs="Times New Roman"/>
          <w:sz w:val="18"/>
          <w:szCs w:val="24"/>
        </w:rPr>
        <w:t>Например, свойствами избыточных алгоритмов обладают итерационные алгоритмы, обеспечивающие сходимость при случайных отклонениях промежуточных результатов. При возникновении ошибки вычислительный процесс занимает больше времени</w:t>
      </w:r>
      <w:r w:rsidRPr="00DC0BEB">
        <w:rPr>
          <w:rFonts w:ascii="Times New Roman" w:eastAsia="Times New Roman" w:hAnsi="Times New Roman" w:cs="Times New Roman"/>
          <w:sz w:val="24"/>
          <w:szCs w:val="24"/>
        </w:rPr>
        <w:t>.</w:t>
      </w:r>
    </w:p>
    <w:p w14:paraId="51AA60BE" w14:textId="6E18A500" w:rsidR="007851B7" w:rsidRPr="00DC0BEB" w:rsidRDefault="008F52D0" w:rsidP="00DC0BEB">
      <w:pPr>
        <w:tabs>
          <w:tab w:val="left" w:pos="709"/>
          <w:tab w:val="right" w:leader="dot" w:pos="11482"/>
        </w:tabs>
        <w:ind w:left="142"/>
        <w:jc w:val="both"/>
        <w:rPr>
          <w:rFonts w:ascii="Times New Roman" w:eastAsia="Times New Roman" w:hAnsi="Times New Roman" w:cs="Times New Roman"/>
          <w:sz w:val="24"/>
          <w:szCs w:val="24"/>
        </w:rPr>
      </w:pPr>
      <w:r w:rsidRPr="00DC0BEB">
        <w:rPr>
          <w:rFonts w:ascii="Times New Roman" w:eastAsia="Times New Roman" w:hAnsi="Times New Roman" w:cs="Times New Roman"/>
          <w:sz w:val="24"/>
          <w:szCs w:val="24"/>
        </w:rPr>
        <w:t xml:space="preserve">Алгоритмическая избыточность и временная избыточность увеличивают устойчивость </w:t>
      </w:r>
      <w:r w:rsidR="00465915">
        <w:rPr>
          <w:rFonts w:ascii="Times New Roman" w:eastAsia="Times New Roman" w:hAnsi="Times New Roman" w:cs="Times New Roman"/>
          <w:sz w:val="24"/>
          <w:szCs w:val="24"/>
        </w:rPr>
        <w:t>сист.</w:t>
      </w:r>
      <w:r w:rsidRPr="00DC0BEB">
        <w:rPr>
          <w:rFonts w:ascii="Times New Roman" w:eastAsia="Times New Roman" w:hAnsi="Times New Roman" w:cs="Times New Roman"/>
          <w:sz w:val="24"/>
          <w:szCs w:val="24"/>
        </w:rPr>
        <w:t xml:space="preserve"> к сбоям.</w:t>
      </w:r>
    </w:p>
    <w:p w14:paraId="0354E87C" w14:textId="20A2AB72" w:rsidR="007851B7" w:rsidRPr="003F7CD6" w:rsidRDefault="008F52D0" w:rsidP="003F7CD6">
      <w:pPr>
        <w:tabs>
          <w:tab w:val="left" w:pos="709"/>
          <w:tab w:val="right" w:leader="dot" w:pos="11482"/>
        </w:tabs>
        <w:ind w:left="142"/>
        <w:jc w:val="both"/>
        <w:rPr>
          <w:rFonts w:ascii="Times New Roman" w:eastAsia="Times New Roman" w:hAnsi="Times New Roman" w:cs="Times New Roman"/>
          <w:sz w:val="24"/>
          <w:szCs w:val="24"/>
        </w:rPr>
      </w:pPr>
      <w:r w:rsidRPr="003F7CD6">
        <w:rPr>
          <w:rFonts w:ascii="Times New Roman" w:eastAsia="Times New Roman" w:hAnsi="Times New Roman" w:cs="Times New Roman"/>
          <w:b/>
          <w:sz w:val="24"/>
          <w:szCs w:val="24"/>
        </w:rPr>
        <w:t>Структурная избыточность</w:t>
      </w:r>
      <w:r w:rsidRPr="00DC0BEB">
        <w:rPr>
          <w:rFonts w:ascii="Times New Roman" w:eastAsia="Times New Roman" w:hAnsi="Times New Roman" w:cs="Times New Roman"/>
          <w:sz w:val="24"/>
          <w:szCs w:val="24"/>
        </w:rPr>
        <w:t xml:space="preserve"> </w:t>
      </w:r>
      <w:r w:rsidR="003F7CD6">
        <w:rPr>
          <w:rFonts w:ascii="Times New Roman" w:eastAsia="Times New Roman" w:hAnsi="Times New Roman" w:cs="Times New Roman"/>
          <w:sz w:val="24"/>
          <w:szCs w:val="24"/>
          <w:lang w:val="ru-RU"/>
        </w:rPr>
        <w:t>–</w:t>
      </w:r>
      <w:r w:rsidR="003F7CD6">
        <w:rPr>
          <w:rFonts w:ascii="Times New Roman" w:eastAsia="Times New Roman" w:hAnsi="Times New Roman" w:cs="Times New Roman"/>
          <w:sz w:val="24"/>
          <w:szCs w:val="24"/>
        </w:rPr>
        <w:t xml:space="preserve"> наличие </w:t>
      </w:r>
      <w:r w:rsidRPr="00DC0BEB">
        <w:rPr>
          <w:rFonts w:ascii="Times New Roman" w:eastAsia="Times New Roman" w:hAnsi="Times New Roman" w:cs="Times New Roman"/>
          <w:sz w:val="24"/>
          <w:szCs w:val="24"/>
        </w:rPr>
        <w:t>дополнительных подсистем в структуре компьютерных систем, предназначенных для автоматической замены отказавших элементов, узлов, устройств и подсистем.</w:t>
      </w:r>
    </w:p>
    <w:p w14:paraId="6B678488" w14:textId="77777777" w:rsidR="007851B7" w:rsidRPr="00DC0BEB" w:rsidRDefault="008F52D0" w:rsidP="00DC0BEB">
      <w:pPr>
        <w:tabs>
          <w:tab w:val="left" w:pos="709"/>
          <w:tab w:val="right" w:leader="dot" w:pos="11482"/>
        </w:tabs>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4C7CFD28" wp14:editId="7208D692">
            <wp:extent cx="4143375" cy="2209800"/>
            <wp:effectExtent l="0" t="0" r="0" b="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9"/>
                    <a:srcRect/>
                    <a:stretch>
                      <a:fillRect/>
                    </a:stretch>
                  </pic:blipFill>
                  <pic:spPr>
                    <a:xfrm>
                      <a:off x="0" y="0"/>
                      <a:ext cx="4143375" cy="2209800"/>
                    </a:xfrm>
                    <a:prstGeom prst="rect">
                      <a:avLst/>
                    </a:prstGeom>
                    <a:ln/>
                  </pic:spPr>
                </pic:pic>
              </a:graphicData>
            </a:graphic>
          </wp:inline>
        </w:drawing>
      </w:r>
    </w:p>
    <w:p w14:paraId="7D544B0B" w14:textId="4E4F087C"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 xml:space="preserve">На рис. 10.2 ошибка 1 может обнаруживаться либо аппаратными 2 средствами контроля, либо программными 3 средствами контроля, либо не обнаруживаются средствами контроля 4 и в последнем случае результатом является отказ </w:t>
      </w:r>
      <w:r w:rsidR="00465915" w:rsidRPr="003F7CD6">
        <w:rPr>
          <w:rFonts w:ascii="Times New Roman" w:eastAsia="Times New Roman" w:hAnsi="Times New Roman" w:cs="Times New Roman"/>
          <w:sz w:val="16"/>
          <w:szCs w:val="24"/>
        </w:rPr>
        <w:t>сист.</w:t>
      </w:r>
      <w:r w:rsidRPr="003F7CD6">
        <w:rPr>
          <w:rFonts w:ascii="Times New Roman" w:eastAsia="Times New Roman" w:hAnsi="Times New Roman" w:cs="Times New Roman"/>
          <w:sz w:val="16"/>
          <w:szCs w:val="24"/>
        </w:rPr>
        <w:t xml:space="preserve"> 5. В зависимости от степени применения пассивной отказоустойчивости в компьютерных системах ошибка может быть замаскирована 6. В последнем случае вычислительный процесс продолжается без задержки 7.</w:t>
      </w:r>
    </w:p>
    <w:p w14:paraId="25CFDCA9" w14:textId="2944D517"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 xml:space="preserve">При обнаружении ошибки аппаратными средствами 2 в большинстве систем проводится повторение выполняемой операции заданное число раз. Если повторение было успешным, т.е. имел место </w:t>
      </w:r>
      <w:del w:id="175" w:author="Вадим Стубеда" w:date="2020-03-19T00:50:00Z">
        <w:r w:rsidR="003F7CD6" w:rsidRPr="003F7CD6" w:rsidDel="00D9375B">
          <w:rPr>
            <w:rFonts w:ascii="Times New Roman" w:eastAsia="Times New Roman" w:hAnsi="Times New Roman" w:cs="Times New Roman"/>
            <w:sz w:val="16"/>
            <w:szCs w:val="24"/>
          </w:rPr>
          <w:delText>сбой последствия которого при повторении операции</w:delText>
        </w:r>
      </w:del>
      <w:ins w:id="176" w:author="Вадим Стубеда" w:date="2020-03-19T00:50:00Z">
        <w:r w:rsidR="00D9375B" w:rsidRPr="003F7CD6">
          <w:rPr>
            <w:rFonts w:ascii="Times New Roman" w:eastAsia="Times New Roman" w:hAnsi="Times New Roman" w:cs="Times New Roman"/>
            <w:sz w:val="16"/>
            <w:szCs w:val="24"/>
          </w:rPr>
          <w:t>сбой последствия которого при повторении операции,</w:t>
        </w:r>
      </w:ins>
      <w:r w:rsidR="003F7CD6" w:rsidRPr="003F7CD6">
        <w:rPr>
          <w:rFonts w:ascii="Times New Roman" w:eastAsia="Times New Roman" w:hAnsi="Times New Roman" w:cs="Times New Roman"/>
          <w:sz w:val="16"/>
          <w:szCs w:val="24"/>
        </w:rPr>
        <w:t>,</w:t>
      </w:r>
      <w:r w:rsidRPr="003F7CD6">
        <w:rPr>
          <w:rFonts w:ascii="Times New Roman" w:eastAsia="Times New Roman" w:hAnsi="Times New Roman" w:cs="Times New Roman"/>
          <w:sz w:val="16"/>
          <w:szCs w:val="24"/>
        </w:rPr>
        <w:t xml:space="preserve"> исчезли, вычислительный процесс продолжается 8. Для повторения операции необходимо чтобы аппаратные средства сохранили операнды до окончания контроля над выполненной операцией.</w:t>
      </w:r>
    </w:p>
    <w:p w14:paraId="3250F605" w14:textId="77777777"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Если повторение операции было безуспешным 9, то это говорит об устойчивой ошибке в аппаратуре и поэтому проводится автоматическая реконфигурация 10.</w:t>
      </w:r>
    </w:p>
    <w:p w14:paraId="66FAE140" w14:textId="63CED256"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 xml:space="preserve">Реконфигурация может заключаться либо в замене отказавшей подсистемы за счет резервов, либо в ее простом отключении. В последнем случае имеет место постепенная деградация </w:t>
      </w:r>
      <w:del w:id="177" w:author="Вадим Стубеда" w:date="2020-03-19T00:50:00Z">
        <w:r w:rsidR="00465915" w:rsidRPr="003F7CD6" w:rsidDel="00D9375B">
          <w:rPr>
            <w:rFonts w:ascii="Times New Roman" w:eastAsia="Times New Roman" w:hAnsi="Times New Roman" w:cs="Times New Roman"/>
            <w:sz w:val="16"/>
            <w:szCs w:val="24"/>
          </w:rPr>
          <w:delText>сист.</w:delText>
        </w:r>
        <w:r w:rsidRPr="003F7CD6" w:rsidDel="00D9375B">
          <w:rPr>
            <w:rFonts w:ascii="Times New Roman" w:eastAsia="Times New Roman" w:hAnsi="Times New Roman" w:cs="Times New Roman"/>
            <w:sz w:val="16"/>
            <w:szCs w:val="24"/>
          </w:rPr>
          <w:delText>.</w:delText>
        </w:r>
      </w:del>
      <w:ins w:id="178" w:author="Вадим Стубеда" w:date="2020-03-19T00:50:00Z">
        <w:r w:rsidR="00D9375B" w:rsidRPr="003F7CD6">
          <w:rPr>
            <w:rFonts w:ascii="Times New Roman" w:eastAsia="Times New Roman" w:hAnsi="Times New Roman" w:cs="Times New Roman"/>
            <w:sz w:val="16"/>
            <w:szCs w:val="24"/>
          </w:rPr>
          <w:t>сист.</w:t>
        </w:r>
      </w:ins>
      <w:r w:rsidRPr="003F7CD6">
        <w:rPr>
          <w:rFonts w:ascii="Times New Roman" w:eastAsia="Times New Roman" w:hAnsi="Times New Roman" w:cs="Times New Roman"/>
          <w:sz w:val="16"/>
          <w:szCs w:val="24"/>
        </w:rPr>
        <w:t xml:space="preserve"> После реконфигурации производится восстановление информации 12. Для этого по ходу вычислительного процесса предусматривают контрольные точки 11, в которых состояние </w:t>
      </w:r>
      <w:r w:rsidR="00465915" w:rsidRPr="003F7CD6">
        <w:rPr>
          <w:rFonts w:ascii="Times New Roman" w:eastAsia="Times New Roman" w:hAnsi="Times New Roman" w:cs="Times New Roman"/>
          <w:sz w:val="16"/>
          <w:szCs w:val="24"/>
        </w:rPr>
        <w:t>сист</w:t>
      </w:r>
      <w:del w:id="179" w:author="Вадим Стубеда" w:date="2020-03-19T00:50:00Z">
        <w:r w:rsidR="00465915" w:rsidRPr="003F7CD6" w:rsidDel="00D9375B">
          <w:rPr>
            <w:rFonts w:ascii="Times New Roman" w:eastAsia="Times New Roman" w:hAnsi="Times New Roman" w:cs="Times New Roman"/>
            <w:sz w:val="16"/>
            <w:szCs w:val="24"/>
          </w:rPr>
          <w:delText>.</w:delText>
        </w:r>
      </w:del>
      <w:ins w:id="180" w:author="Вадим Стубеда" w:date="2020-03-19T00:50:00Z">
        <w:r w:rsidR="00D9375B" w:rsidRPr="003F7CD6">
          <w:rPr>
            <w:rFonts w:ascii="Times New Roman" w:eastAsia="Times New Roman" w:hAnsi="Times New Roman" w:cs="Times New Roman"/>
            <w:sz w:val="16"/>
            <w:szCs w:val="24"/>
          </w:rPr>
          <w:t>,</w:t>
        </w:r>
      </w:ins>
      <w:r w:rsidRPr="003F7CD6">
        <w:rPr>
          <w:rFonts w:ascii="Times New Roman" w:eastAsia="Times New Roman" w:hAnsi="Times New Roman" w:cs="Times New Roman"/>
          <w:sz w:val="16"/>
          <w:szCs w:val="24"/>
        </w:rPr>
        <w:t xml:space="preserve"> и вычислительного процесса подвергаются контролю. В случае положительного результата контроля состояние данной программы и данного процессора (промежуточные результаты, содержание регистров и др.) записываются либо в оперативную память другого процессора, либо в общей оперативной памяти, либо на внешнем носителе.</w:t>
      </w:r>
    </w:p>
    <w:p w14:paraId="41A0405F" w14:textId="77777777"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В ходе восстановления информации содержание этих дублирующих записей переписывается в тот процессор, который после реконфигурации берет на себя функции отказавшего. Затем, начиная с контрольной точки вычислительный процесс возобновляется 13.</w:t>
      </w:r>
    </w:p>
    <w:p w14:paraId="3BD25A79" w14:textId="676FFD78"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 xml:space="preserve">Аналогичные процедуры проводятся в случае, когда ошибка обнаружена программными средствами </w:t>
      </w:r>
      <w:del w:id="181" w:author="Вадим Стубеда" w:date="2020-03-19T00:51:00Z">
        <w:r w:rsidRPr="003F7CD6" w:rsidDel="00D9375B">
          <w:rPr>
            <w:rFonts w:ascii="Times New Roman" w:eastAsia="Times New Roman" w:hAnsi="Times New Roman" w:cs="Times New Roman"/>
            <w:sz w:val="16"/>
            <w:szCs w:val="24"/>
          </w:rPr>
          <w:delText>3.Но</w:delText>
        </w:r>
      </w:del>
      <w:ins w:id="182" w:author="Вадим Стубеда" w:date="2020-03-19T00:51:00Z">
        <w:r w:rsidR="00D9375B" w:rsidRPr="003F7CD6">
          <w:rPr>
            <w:rFonts w:ascii="Times New Roman" w:eastAsia="Times New Roman" w:hAnsi="Times New Roman" w:cs="Times New Roman"/>
            <w:sz w:val="16"/>
            <w:szCs w:val="24"/>
          </w:rPr>
          <w:t>3. Но</w:t>
        </w:r>
      </w:ins>
      <w:r w:rsidRPr="003F7CD6">
        <w:rPr>
          <w:rFonts w:ascii="Times New Roman" w:eastAsia="Times New Roman" w:hAnsi="Times New Roman" w:cs="Times New Roman"/>
          <w:sz w:val="16"/>
          <w:szCs w:val="24"/>
        </w:rPr>
        <w:t xml:space="preserve"> при этом  повторение операции не имеет смысла, так как программные средства обнаруживают отказ с запозданием, за которое были выполнены уже другие операции и поэтому первоначальные операнды вряд ли сохранятся.</w:t>
      </w:r>
    </w:p>
    <w:p w14:paraId="0FE5A542" w14:textId="77777777"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Следовательно, после обнаружения ошибки программными средствами могут быть задействованы тесты 14. Если тесты подтверждают наличие устойчивого отказа 15, то следует реконфигурация 10, возврат к контрольной точке 11, восстановление данных 12 и повторение вычислений 13.</w:t>
      </w:r>
    </w:p>
    <w:p w14:paraId="78018B85" w14:textId="77777777"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Если устойчивого отказа нет 16, то повторяются перечисленные операции без реконфигурации.</w:t>
      </w:r>
    </w:p>
    <w:p w14:paraId="6E527682" w14:textId="4969D312" w:rsidR="007851B7" w:rsidRPr="003F7CD6" w:rsidRDefault="008F52D0" w:rsidP="00DC0BEB">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 xml:space="preserve">Восстановление может оказаться безуспешным также в случае наличия ошибки в программах, разрушения информации в контрольных точках, исчерпания резервов или снижения производительности </w:t>
      </w:r>
      <w:r w:rsidR="00465915" w:rsidRPr="003F7CD6">
        <w:rPr>
          <w:rFonts w:ascii="Times New Roman" w:eastAsia="Times New Roman" w:hAnsi="Times New Roman" w:cs="Times New Roman"/>
          <w:sz w:val="16"/>
          <w:szCs w:val="24"/>
        </w:rPr>
        <w:t>сист.</w:t>
      </w:r>
      <w:r w:rsidRPr="003F7CD6">
        <w:rPr>
          <w:rFonts w:ascii="Times New Roman" w:eastAsia="Times New Roman" w:hAnsi="Times New Roman" w:cs="Times New Roman"/>
          <w:sz w:val="16"/>
          <w:szCs w:val="24"/>
        </w:rPr>
        <w:t xml:space="preserve"> из-за отказов ниже допустимого уровня.</w:t>
      </w:r>
    </w:p>
    <w:p w14:paraId="5E07295D" w14:textId="22F8808B" w:rsidR="007851B7" w:rsidRPr="003F7CD6" w:rsidRDefault="008F52D0" w:rsidP="003F7CD6">
      <w:pPr>
        <w:tabs>
          <w:tab w:val="left" w:pos="709"/>
          <w:tab w:val="right" w:leader="dot" w:pos="11482"/>
        </w:tabs>
        <w:ind w:left="142"/>
        <w:jc w:val="both"/>
        <w:rPr>
          <w:rFonts w:ascii="Times New Roman" w:eastAsia="Times New Roman" w:hAnsi="Times New Roman" w:cs="Times New Roman"/>
          <w:sz w:val="16"/>
          <w:szCs w:val="24"/>
        </w:rPr>
      </w:pPr>
      <w:r w:rsidRPr="003F7CD6">
        <w:rPr>
          <w:rFonts w:ascii="Times New Roman" w:eastAsia="Times New Roman" w:hAnsi="Times New Roman" w:cs="Times New Roman"/>
          <w:sz w:val="16"/>
          <w:szCs w:val="24"/>
        </w:rPr>
        <w:t>Описанный выше процесс может варьироваться в конкретных системах, особенно, что касается способов обнаружения отказов.</w:t>
      </w:r>
    </w:p>
    <w:p w14:paraId="53CAC986" w14:textId="581BB250" w:rsidR="007851B7" w:rsidRPr="00DC0BEB" w:rsidRDefault="008F52D0" w:rsidP="00FE6139">
      <w:pPr>
        <w:pStyle w:val="3"/>
        <w:numPr>
          <w:ilvl w:val="0"/>
          <w:numId w:val="8"/>
        </w:numPr>
        <w:tabs>
          <w:tab w:val="left" w:pos="709"/>
          <w:tab w:val="right" w:leader="dot" w:pos="11482"/>
        </w:tabs>
        <w:ind w:left="142" w:right="-1" w:firstLine="0"/>
        <w:rPr>
          <w:rFonts w:ascii="Times New Roman" w:hAnsi="Times New Roman" w:cs="Times New Roman"/>
          <w:b/>
          <w:color w:val="000000"/>
          <w:sz w:val="24"/>
          <w:szCs w:val="24"/>
        </w:rPr>
      </w:pPr>
      <w:bookmarkStart w:id="183" w:name="_Toc35467841"/>
      <w:r w:rsidRPr="00DC0BEB">
        <w:rPr>
          <w:rFonts w:ascii="Times New Roman" w:hAnsi="Times New Roman" w:cs="Times New Roman"/>
          <w:b/>
          <w:color w:val="000000"/>
          <w:sz w:val="24"/>
          <w:szCs w:val="24"/>
        </w:rPr>
        <w:t>Оптимальное распределение ресурсов в отказоустойчивых компьютерных системах.</w:t>
      </w:r>
      <w:bookmarkEnd w:id="183"/>
    </w:p>
    <w:p w14:paraId="5F741D84" w14:textId="3D51DD32" w:rsidR="007851B7" w:rsidRPr="00D61AFF" w:rsidRDefault="008F52D0" w:rsidP="00DC0BEB">
      <w:pPr>
        <w:tabs>
          <w:tab w:val="left" w:pos="709"/>
          <w:tab w:val="right" w:leader="dot" w:pos="11482"/>
        </w:tabs>
        <w:ind w:left="142"/>
        <w:rPr>
          <w:rFonts w:ascii="Times New Roman" w:hAnsi="Times New Roman" w:cs="Times New Roman"/>
          <w:sz w:val="18"/>
          <w:szCs w:val="24"/>
        </w:rPr>
      </w:pPr>
      <w:r w:rsidRPr="00D61AFF">
        <w:rPr>
          <w:rFonts w:ascii="Times New Roman" w:hAnsi="Times New Roman" w:cs="Times New Roman"/>
          <w:sz w:val="18"/>
          <w:szCs w:val="24"/>
        </w:rPr>
        <w:t xml:space="preserve">В отказоустойчивых системах существует ряд параметров, от которых зависит отказоустойчивость </w:t>
      </w:r>
      <w:r w:rsidR="00465915" w:rsidRPr="00D61AFF">
        <w:rPr>
          <w:rFonts w:ascii="Times New Roman" w:hAnsi="Times New Roman" w:cs="Times New Roman"/>
          <w:sz w:val="18"/>
          <w:szCs w:val="24"/>
        </w:rPr>
        <w:t>сист.</w:t>
      </w:r>
      <w:r w:rsidRPr="00D61AFF">
        <w:rPr>
          <w:rFonts w:ascii="Times New Roman" w:hAnsi="Times New Roman" w:cs="Times New Roman"/>
          <w:sz w:val="18"/>
          <w:szCs w:val="24"/>
        </w:rPr>
        <w:t xml:space="preserve">: X = (x1, …, xn). Этими параметрами могут быть конкретное количество резервных элементов </w:t>
      </w:r>
      <w:r w:rsidR="00465915" w:rsidRPr="00D61AFF">
        <w:rPr>
          <w:rFonts w:ascii="Times New Roman" w:hAnsi="Times New Roman" w:cs="Times New Roman"/>
          <w:sz w:val="18"/>
          <w:szCs w:val="24"/>
        </w:rPr>
        <w:t>сист.</w:t>
      </w:r>
      <w:r w:rsidRPr="00D61AFF">
        <w:rPr>
          <w:rFonts w:ascii="Times New Roman" w:hAnsi="Times New Roman" w:cs="Times New Roman"/>
          <w:sz w:val="18"/>
          <w:szCs w:val="24"/>
        </w:rPr>
        <w:t>, количество версий ПО, временные периоды контроля и восстановления и т. д.</w:t>
      </w:r>
    </w:p>
    <w:p w14:paraId="049D44CC" w14:textId="1869135F" w:rsidR="007851B7" w:rsidRPr="00D61AFF" w:rsidRDefault="008F52D0" w:rsidP="00DC0BEB">
      <w:pPr>
        <w:tabs>
          <w:tab w:val="left" w:pos="709"/>
          <w:tab w:val="right" w:leader="dot" w:pos="11482"/>
        </w:tabs>
        <w:ind w:left="142"/>
        <w:rPr>
          <w:rFonts w:ascii="Times New Roman" w:hAnsi="Times New Roman" w:cs="Times New Roman"/>
          <w:sz w:val="18"/>
          <w:szCs w:val="24"/>
        </w:rPr>
      </w:pPr>
      <w:r w:rsidRPr="00D61AFF">
        <w:rPr>
          <w:rFonts w:ascii="Times New Roman" w:hAnsi="Times New Roman" w:cs="Times New Roman"/>
          <w:sz w:val="18"/>
          <w:szCs w:val="24"/>
        </w:rPr>
        <w:t>Надежность КС зависит от некоторых параметров монотонно, например, увеличение количества резервов ведет к росту надежности.</w:t>
      </w:r>
    </w:p>
    <w:p w14:paraId="2064F28B" w14:textId="2802493F" w:rsidR="007851B7" w:rsidRPr="00D61AFF" w:rsidRDefault="008F52D0" w:rsidP="00DC0BEB">
      <w:pPr>
        <w:tabs>
          <w:tab w:val="left" w:pos="709"/>
          <w:tab w:val="right" w:leader="dot" w:pos="11482"/>
        </w:tabs>
        <w:ind w:left="142"/>
        <w:rPr>
          <w:rFonts w:ascii="Times New Roman" w:hAnsi="Times New Roman" w:cs="Times New Roman"/>
          <w:b/>
          <w:sz w:val="24"/>
          <w:szCs w:val="24"/>
        </w:rPr>
      </w:pPr>
      <w:r w:rsidRPr="00D61AFF">
        <w:rPr>
          <w:rFonts w:ascii="Times New Roman" w:hAnsi="Times New Roman" w:cs="Times New Roman"/>
          <w:b/>
          <w:sz w:val="24"/>
          <w:szCs w:val="24"/>
        </w:rPr>
        <w:t>Возможны 2 постановки задачи:</w:t>
      </w:r>
    </w:p>
    <w:p w14:paraId="786F5FEC" w14:textId="00087FEA" w:rsidR="007851B7" w:rsidRPr="00D61AFF" w:rsidRDefault="008F52D0" w:rsidP="00FE6139">
      <w:pPr>
        <w:pStyle w:val="af9"/>
        <w:numPr>
          <w:ilvl w:val="0"/>
          <w:numId w:val="89"/>
        </w:numPr>
        <w:tabs>
          <w:tab w:val="left" w:pos="709"/>
          <w:tab w:val="right" w:leader="dot" w:pos="11482"/>
        </w:tabs>
        <w:rPr>
          <w:rFonts w:ascii="Times New Roman" w:hAnsi="Times New Roman" w:cs="Times New Roman"/>
          <w:sz w:val="24"/>
          <w:szCs w:val="24"/>
        </w:rPr>
      </w:pPr>
      <w:r w:rsidRPr="00D61AFF">
        <w:rPr>
          <w:rFonts w:ascii="Times New Roman" w:hAnsi="Times New Roman" w:cs="Times New Roman"/>
          <w:sz w:val="24"/>
          <w:szCs w:val="24"/>
        </w:rPr>
        <w:t>Нахождение экстремума показателей надежности ПС, произведенное при некоторых ограничениях:</w:t>
      </w:r>
      <w:r w:rsidR="00D61AFF" w:rsidRPr="00D61AFF">
        <w:rPr>
          <w:rFonts w:ascii="Times New Roman" w:hAnsi="Times New Roman" w:cs="Times New Roman"/>
          <w:sz w:val="24"/>
          <w:szCs w:val="24"/>
          <w:lang w:val="ru-RU"/>
        </w:rPr>
        <w:t xml:space="preserve"> </w:t>
      </w:r>
      <w:r w:rsidRPr="00D61AFF">
        <w:rPr>
          <w:rFonts w:ascii="Times New Roman" w:hAnsi="Times New Roman" w:cs="Times New Roman"/>
          <w:sz w:val="24"/>
          <w:szCs w:val="24"/>
        </w:rPr>
        <w:t>min(max) П(x), где x G</w:t>
      </w:r>
    </w:p>
    <w:p w14:paraId="51E0579F" w14:textId="29B1DF4C" w:rsidR="007851B7" w:rsidRPr="00D61AFF" w:rsidRDefault="008F52D0" w:rsidP="00FE6139">
      <w:pPr>
        <w:pStyle w:val="af9"/>
        <w:numPr>
          <w:ilvl w:val="0"/>
          <w:numId w:val="89"/>
        </w:numPr>
        <w:tabs>
          <w:tab w:val="left" w:pos="709"/>
          <w:tab w:val="right" w:leader="dot" w:pos="11482"/>
        </w:tabs>
        <w:rPr>
          <w:rFonts w:ascii="Times New Roman" w:hAnsi="Times New Roman" w:cs="Times New Roman"/>
          <w:sz w:val="24"/>
          <w:szCs w:val="24"/>
        </w:rPr>
      </w:pPr>
      <w:r w:rsidRPr="00D61AFF">
        <w:rPr>
          <w:rFonts w:ascii="Times New Roman" w:hAnsi="Times New Roman" w:cs="Times New Roman"/>
          <w:sz w:val="24"/>
          <w:szCs w:val="24"/>
        </w:rPr>
        <w:t xml:space="preserve">Но если целью оптимизации является обеспечение не максимально, а заданной надежности </w:t>
      </w:r>
      <w:r w:rsidR="00465915" w:rsidRPr="00D61AFF">
        <w:rPr>
          <w:rFonts w:ascii="Times New Roman" w:hAnsi="Times New Roman" w:cs="Times New Roman"/>
          <w:sz w:val="24"/>
          <w:szCs w:val="24"/>
        </w:rPr>
        <w:t>сист.</w:t>
      </w:r>
      <w:r w:rsidRPr="00D61AFF">
        <w:rPr>
          <w:rFonts w:ascii="Times New Roman" w:hAnsi="Times New Roman" w:cs="Times New Roman"/>
          <w:sz w:val="24"/>
          <w:szCs w:val="24"/>
        </w:rPr>
        <w:t>, то решается обратная задача:</w:t>
      </w:r>
      <w:r w:rsidR="00D61AFF" w:rsidRPr="00D61AFF">
        <w:rPr>
          <w:rFonts w:ascii="Times New Roman" w:hAnsi="Times New Roman" w:cs="Times New Roman"/>
          <w:sz w:val="24"/>
          <w:szCs w:val="24"/>
          <w:lang w:val="ru-RU"/>
        </w:rPr>
        <w:t xml:space="preserve"> </w:t>
      </w:r>
      <w:r w:rsidRPr="00D61AFF">
        <w:rPr>
          <w:rFonts w:ascii="Times New Roman" w:hAnsi="Times New Roman" w:cs="Times New Roman"/>
          <w:sz w:val="24"/>
          <w:szCs w:val="24"/>
        </w:rPr>
        <w:t>min(max) Ф(x), где П(</w:t>
      </w:r>
      <w:del w:id="184" w:author="Вадим Стубеда" w:date="2020-03-19T00:51:00Z">
        <w:r w:rsidRPr="00D61AFF" w:rsidDel="00D9375B">
          <w:rPr>
            <w:rFonts w:ascii="Times New Roman" w:hAnsi="Times New Roman" w:cs="Times New Roman"/>
            <w:sz w:val="24"/>
            <w:szCs w:val="24"/>
          </w:rPr>
          <w:delText>х)  Н</w:delText>
        </w:r>
      </w:del>
      <w:ins w:id="185" w:author="Вадим Стубеда" w:date="2020-03-19T00:51:00Z">
        <w:r w:rsidR="00D9375B" w:rsidRPr="00D61AFF">
          <w:rPr>
            <w:rFonts w:ascii="Times New Roman" w:hAnsi="Times New Roman" w:cs="Times New Roman"/>
            <w:sz w:val="24"/>
            <w:szCs w:val="24"/>
          </w:rPr>
          <w:t>х) Н</w:t>
        </w:r>
      </w:ins>
    </w:p>
    <w:p w14:paraId="268E5B69" w14:textId="10567B1F" w:rsidR="007851B7" w:rsidRPr="00D61AFF" w:rsidRDefault="008F52D0" w:rsidP="00DC0BEB">
      <w:pPr>
        <w:tabs>
          <w:tab w:val="left" w:pos="709"/>
          <w:tab w:val="right" w:leader="dot" w:pos="11482"/>
        </w:tabs>
        <w:ind w:left="142"/>
        <w:rPr>
          <w:rFonts w:ascii="Times New Roman" w:hAnsi="Times New Roman" w:cs="Times New Roman"/>
          <w:b/>
          <w:sz w:val="24"/>
          <w:szCs w:val="24"/>
        </w:rPr>
      </w:pPr>
      <w:r w:rsidRPr="00D61AFF">
        <w:rPr>
          <w:rFonts w:ascii="Times New Roman" w:hAnsi="Times New Roman" w:cs="Times New Roman"/>
          <w:b/>
          <w:sz w:val="24"/>
          <w:szCs w:val="24"/>
        </w:rPr>
        <w:t>Методы оптимизации:</w:t>
      </w:r>
    </w:p>
    <w:p w14:paraId="3E558D28" w14:textId="4C5E2ACF" w:rsidR="007851B7" w:rsidRPr="00D61AFF" w:rsidRDefault="008F52D0" w:rsidP="00FE6139">
      <w:pPr>
        <w:pStyle w:val="af9"/>
        <w:numPr>
          <w:ilvl w:val="0"/>
          <w:numId w:val="90"/>
        </w:numPr>
        <w:tabs>
          <w:tab w:val="left" w:pos="709"/>
          <w:tab w:val="right" w:leader="dot" w:pos="11482"/>
        </w:tabs>
        <w:rPr>
          <w:rFonts w:ascii="Times New Roman" w:hAnsi="Times New Roman" w:cs="Times New Roman"/>
          <w:b/>
          <w:i/>
          <w:sz w:val="24"/>
          <w:szCs w:val="24"/>
        </w:rPr>
      </w:pPr>
      <w:bookmarkStart w:id="186" w:name="_bai41srhbh4r" w:colFirst="0" w:colLast="0"/>
      <w:bookmarkEnd w:id="186"/>
      <w:r w:rsidRPr="00D61AFF">
        <w:rPr>
          <w:rFonts w:ascii="Times New Roman" w:hAnsi="Times New Roman" w:cs="Times New Roman"/>
          <w:b/>
          <w:i/>
          <w:sz w:val="24"/>
          <w:szCs w:val="24"/>
        </w:rPr>
        <w:t>Метод перебора:</w:t>
      </w:r>
    </w:p>
    <w:p w14:paraId="0A6D9982" w14:textId="459A6EE0" w:rsidR="007851B7" w:rsidRPr="00C12E7C" w:rsidRDefault="008F52D0" w:rsidP="00C12E7C">
      <w:pPr>
        <w:tabs>
          <w:tab w:val="left" w:pos="709"/>
          <w:tab w:val="right" w:leader="dot" w:pos="11482"/>
        </w:tabs>
        <w:spacing w:line="20" w:lineRule="atLeast"/>
        <w:ind w:left="142"/>
        <w:rPr>
          <w:rFonts w:ascii="Times New Roman" w:hAnsi="Times New Roman" w:cs="Times New Roman"/>
          <w:sz w:val="20"/>
          <w:szCs w:val="24"/>
        </w:rPr>
      </w:pPr>
      <w:bookmarkStart w:id="187" w:name="_cf7j680c7t8" w:colFirst="0" w:colLast="0"/>
      <w:bookmarkEnd w:id="187"/>
      <w:r w:rsidRPr="00C12E7C">
        <w:rPr>
          <w:rFonts w:ascii="Times New Roman" w:hAnsi="Times New Roman" w:cs="Times New Roman"/>
          <w:sz w:val="20"/>
          <w:szCs w:val="24"/>
        </w:rPr>
        <w:t>Численные методы определения оптимального резерва позволяют найти сколь угодно точное решение и применимы для очень сложных моделей надежности. Простейшим численным методом оптимизации является метод перебора, когда сравниваются между собой все возможные варианты структуры КС, и выбирают тот вариант, который лучше всего отвечает установленным требованиям. Например, структура отказоустойчивой КС имеет вид:</w:t>
      </w:r>
    </w:p>
    <w:p w14:paraId="29A6B41E" w14:textId="77777777" w:rsidR="007851B7" w:rsidRPr="00DC0BEB" w:rsidRDefault="008F52D0" w:rsidP="00C12E7C">
      <w:pPr>
        <w:tabs>
          <w:tab w:val="left" w:pos="709"/>
          <w:tab w:val="right" w:leader="dot" w:pos="11482"/>
        </w:tabs>
        <w:spacing w:line="20" w:lineRule="atLeast"/>
        <w:ind w:left="142"/>
        <w:rPr>
          <w:rFonts w:ascii="Times New Roman" w:hAnsi="Times New Roman" w:cs="Times New Roman"/>
          <w:sz w:val="24"/>
          <w:szCs w:val="24"/>
        </w:rPr>
      </w:pPr>
      <w:bookmarkStart w:id="188" w:name="_pjpv0lrvzgb7" w:colFirst="0" w:colLast="0"/>
      <w:bookmarkEnd w:id="188"/>
      <w:r w:rsidRPr="00DC0BEB">
        <w:rPr>
          <w:rFonts w:ascii="Times New Roman" w:hAnsi="Times New Roman" w:cs="Times New Roman"/>
          <w:sz w:val="24"/>
          <w:szCs w:val="24"/>
        </w:rPr>
        <w:drawing>
          <wp:inline distT="114300" distB="114300" distL="114300" distR="114300" wp14:anchorId="581CA695" wp14:editId="5E2F9298">
            <wp:extent cx="6479438" cy="123586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0"/>
                    <a:srcRect/>
                    <a:stretch>
                      <a:fillRect/>
                    </a:stretch>
                  </pic:blipFill>
                  <pic:spPr>
                    <a:xfrm>
                      <a:off x="0" y="0"/>
                      <a:ext cx="6479438" cy="1235860"/>
                    </a:xfrm>
                    <a:prstGeom prst="rect">
                      <a:avLst/>
                    </a:prstGeom>
                    <a:ln/>
                  </pic:spPr>
                </pic:pic>
              </a:graphicData>
            </a:graphic>
          </wp:inline>
        </w:drawing>
      </w:r>
    </w:p>
    <w:p w14:paraId="7B58BCF5" w14:textId="77777777"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b/>
          <w:sz w:val="18"/>
          <w:szCs w:val="24"/>
        </w:rPr>
      </w:pPr>
      <w:r w:rsidRPr="00C12E7C">
        <w:rPr>
          <w:rFonts w:ascii="Times New Roman" w:eastAsia="Times New Roman" w:hAnsi="Times New Roman" w:cs="Times New Roman"/>
          <w:sz w:val="18"/>
          <w:szCs w:val="24"/>
        </w:rPr>
        <w:t xml:space="preserve">Представляет собой максимально возможное число параллельных подсистем i-го типа, тогда число конкурирующих вариантов определяется следующим образом: </w:t>
      </w:r>
      <w:r w:rsidRPr="00C12E7C">
        <w:rPr>
          <w:rFonts w:ascii="Times New Roman" w:eastAsia="Times New Roman" w:hAnsi="Times New Roman" w:cs="Times New Roman"/>
          <w:b/>
          <w:sz w:val="18"/>
          <w:szCs w:val="24"/>
        </w:rPr>
        <w:t>N =</w:t>
      </w:r>
    </w:p>
    <w:p w14:paraId="16560FF2" w14:textId="77777777"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sz w:val="18"/>
          <w:szCs w:val="24"/>
        </w:rPr>
      </w:pPr>
      <w:r w:rsidRPr="00C12E7C">
        <w:rPr>
          <w:rFonts w:ascii="Times New Roman" w:eastAsia="Times New Roman" w:hAnsi="Times New Roman" w:cs="Times New Roman"/>
          <w:sz w:val="18"/>
          <w:szCs w:val="24"/>
        </w:rPr>
        <w:t xml:space="preserve">Из анализа данной формулы видно, что </w:t>
      </w:r>
      <w:r w:rsidRPr="00C12E7C">
        <w:rPr>
          <w:rFonts w:ascii="Times New Roman" w:eastAsia="Times New Roman" w:hAnsi="Times New Roman" w:cs="Times New Roman"/>
          <w:b/>
          <w:sz w:val="18"/>
          <w:szCs w:val="24"/>
        </w:rPr>
        <w:t>число конкурирующих вариантов</w:t>
      </w:r>
      <w:r w:rsidRPr="00C12E7C">
        <w:rPr>
          <w:rFonts w:ascii="Times New Roman" w:eastAsia="Times New Roman" w:hAnsi="Times New Roman" w:cs="Times New Roman"/>
          <w:sz w:val="18"/>
          <w:szCs w:val="24"/>
        </w:rPr>
        <w:t xml:space="preserve"> возможных решений может быть </w:t>
      </w:r>
      <w:r w:rsidRPr="00C12E7C">
        <w:rPr>
          <w:rFonts w:ascii="Times New Roman" w:eastAsia="Times New Roman" w:hAnsi="Times New Roman" w:cs="Times New Roman"/>
          <w:b/>
          <w:sz w:val="18"/>
          <w:szCs w:val="24"/>
        </w:rPr>
        <w:t>очень большим</w:t>
      </w:r>
      <w:r w:rsidRPr="00C12E7C">
        <w:rPr>
          <w:rFonts w:ascii="Times New Roman" w:eastAsia="Times New Roman" w:hAnsi="Times New Roman" w:cs="Times New Roman"/>
          <w:sz w:val="18"/>
          <w:szCs w:val="24"/>
        </w:rPr>
        <w:t xml:space="preserve">, и поэтому данный метод может применяться только для </w:t>
      </w:r>
      <w:r w:rsidRPr="00C12E7C">
        <w:rPr>
          <w:rFonts w:ascii="Times New Roman" w:eastAsia="Times New Roman" w:hAnsi="Times New Roman" w:cs="Times New Roman"/>
          <w:b/>
          <w:sz w:val="18"/>
          <w:szCs w:val="24"/>
        </w:rPr>
        <w:t>очень простых моделей надежности</w:t>
      </w:r>
      <w:r w:rsidRPr="00C12E7C">
        <w:rPr>
          <w:rFonts w:ascii="Times New Roman" w:eastAsia="Times New Roman" w:hAnsi="Times New Roman" w:cs="Times New Roman"/>
          <w:sz w:val="18"/>
          <w:szCs w:val="24"/>
        </w:rPr>
        <w:t xml:space="preserve">. Поэтому для сокращения числа вариантов моделей перебора вводится понятие </w:t>
      </w:r>
      <w:r w:rsidRPr="00C12E7C">
        <w:rPr>
          <w:rFonts w:ascii="Times New Roman" w:eastAsia="Times New Roman" w:hAnsi="Times New Roman" w:cs="Times New Roman"/>
          <w:b/>
          <w:sz w:val="18"/>
          <w:szCs w:val="24"/>
        </w:rPr>
        <w:t>доминирующей последовательности</w:t>
      </w:r>
      <w:r w:rsidRPr="00C12E7C">
        <w:rPr>
          <w:rFonts w:ascii="Times New Roman" w:eastAsia="Times New Roman" w:hAnsi="Times New Roman" w:cs="Times New Roman"/>
          <w:sz w:val="18"/>
          <w:szCs w:val="24"/>
        </w:rPr>
        <w:t>. Рассмотрим график вариантов технических решений:</w:t>
      </w:r>
    </w:p>
    <w:p w14:paraId="7EAE8403" w14:textId="77777777" w:rsidR="007851B7" w:rsidRPr="00DC0BEB" w:rsidRDefault="008F52D0" w:rsidP="00C12E7C">
      <w:pPr>
        <w:tabs>
          <w:tab w:val="left" w:pos="709"/>
          <w:tab w:val="right" w:leader="dot" w:pos="11482"/>
        </w:tabs>
        <w:spacing w:line="20" w:lineRule="atLeast"/>
        <w:ind w:left="142"/>
        <w:jc w:val="center"/>
        <w:rPr>
          <w:rFonts w:ascii="Times New Roman" w:hAnsi="Times New Roman" w:cs="Times New Roman"/>
          <w:sz w:val="24"/>
          <w:szCs w:val="24"/>
        </w:rPr>
      </w:pPr>
      <w:r w:rsidRPr="00DC0BEB">
        <w:rPr>
          <w:rFonts w:ascii="Times New Roman" w:hAnsi="Times New Roman" w:cs="Times New Roman"/>
          <w:noProof/>
          <w:sz w:val="24"/>
          <w:szCs w:val="24"/>
          <w:lang w:val="ru-RU"/>
        </w:rPr>
        <w:drawing>
          <wp:inline distT="114300" distB="114300" distL="114300" distR="114300" wp14:anchorId="6217C3B5" wp14:editId="44BBE593">
            <wp:extent cx="1438275" cy="121920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1"/>
                    <a:srcRect/>
                    <a:stretch>
                      <a:fillRect/>
                    </a:stretch>
                  </pic:blipFill>
                  <pic:spPr>
                    <a:xfrm>
                      <a:off x="0" y="0"/>
                      <a:ext cx="1438275" cy="1219200"/>
                    </a:xfrm>
                    <a:prstGeom prst="rect">
                      <a:avLst/>
                    </a:prstGeom>
                    <a:ln/>
                  </pic:spPr>
                </pic:pic>
              </a:graphicData>
            </a:graphic>
          </wp:inline>
        </w:drawing>
      </w:r>
    </w:p>
    <w:p w14:paraId="080B63C6" w14:textId="77777777"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sz w:val="18"/>
          <w:szCs w:val="24"/>
        </w:rPr>
      </w:pPr>
      <w:r w:rsidRPr="00C12E7C">
        <w:rPr>
          <w:rFonts w:ascii="Times New Roman" w:eastAsia="Times New Roman" w:hAnsi="Times New Roman" w:cs="Times New Roman"/>
          <w:sz w:val="18"/>
          <w:szCs w:val="24"/>
        </w:rPr>
        <w:t xml:space="preserve">Из анализа 1-ой и 2-ой постановки задачи видно, что наибольший интерес представляют те решения, которые обладают </w:t>
      </w:r>
      <w:r w:rsidRPr="00C12E7C">
        <w:rPr>
          <w:rFonts w:ascii="Times New Roman" w:eastAsia="Times New Roman" w:hAnsi="Times New Roman" w:cs="Times New Roman"/>
          <w:b/>
          <w:sz w:val="18"/>
          <w:szCs w:val="24"/>
        </w:rPr>
        <w:t>минимальной стоимостью и максимальной надежностью</w:t>
      </w:r>
      <w:r w:rsidRPr="00C12E7C">
        <w:rPr>
          <w:rFonts w:ascii="Times New Roman" w:eastAsia="Times New Roman" w:hAnsi="Times New Roman" w:cs="Times New Roman"/>
          <w:sz w:val="18"/>
          <w:szCs w:val="24"/>
        </w:rPr>
        <w:t xml:space="preserve">, т. е. область </w:t>
      </w:r>
      <w:r w:rsidRPr="00C12E7C">
        <w:rPr>
          <w:rFonts w:ascii="Times New Roman" w:eastAsia="Times New Roman" w:hAnsi="Times New Roman" w:cs="Times New Roman"/>
          <w:b/>
          <w:sz w:val="18"/>
          <w:szCs w:val="24"/>
        </w:rPr>
        <w:t>снизу слева</w:t>
      </w:r>
      <w:r w:rsidRPr="00C12E7C">
        <w:rPr>
          <w:rFonts w:ascii="Times New Roman" w:eastAsia="Times New Roman" w:hAnsi="Times New Roman" w:cs="Times New Roman"/>
          <w:sz w:val="18"/>
          <w:szCs w:val="24"/>
        </w:rPr>
        <w:t xml:space="preserve">. Подмножество вариантов этих решений перспективно с точки зрения поиска оптимального варианта решения. </w:t>
      </w:r>
      <w:r w:rsidRPr="00C12E7C">
        <w:rPr>
          <w:rFonts w:ascii="Times New Roman" w:eastAsia="Times New Roman" w:hAnsi="Times New Roman" w:cs="Times New Roman"/>
          <w:b/>
          <w:sz w:val="18"/>
          <w:szCs w:val="24"/>
        </w:rPr>
        <w:t>Последовательность таких решений называется доминирующей</w:t>
      </w:r>
      <w:r w:rsidRPr="00C12E7C">
        <w:rPr>
          <w:rFonts w:ascii="Times New Roman" w:eastAsia="Times New Roman" w:hAnsi="Times New Roman" w:cs="Times New Roman"/>
          <w:sz w:val="18"/>
          <w:szCs w:val="24"/>
        </w:rPr>
        <w:t>. Обычно мощность доминирующей последовательности намного меньше мощности всех вариантов, и поэтому не составляет труда выбрать оптимальное решение из вариантов, входящих в доминирующую последовательность.</w:t>
      </w:r>
    </w:p>
    <w:p w14:paraId="37FF5FFF" w14:textId="77777777"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sz w:val="18"/>
          <w:szCs w:val="24"/>
        </w:rPr>
      </w:pPr>
      <w:r w:rsidRPr="00C12E7C">
        <w:rPr>
          <w:rFonts w:ascii="Times New Roman" w:eastAsia="Times New Roman" w:hAnsi="Times New Roman" w:cs="Times New Roman"/>
          <w:sz w:val="18"/>
          <w:szCs w:val="24"/>
        </w:rPr>
        <w:t xml:space="preserve">Фактически </w:t>
      </w:r>
      <w:r w:rsidRPr="00C12E7C">
        <w:rPr>
          <w:rFonts w:ascii="Times New Roman" w:eastAsia="Times New Roman" w:hAnsi="Times New Roman" w:cs="Times New Roman"/>
          <w:b/>
          <w:sz w:val="18"/>
          <w:szCs w:val="24"/>
        </w:rPr>
        <w:t>метод полного перебора</w:t>
      </w:r>
      <w:r w:rsidRPr="00C12E7C">
        <w:rPr>
          <w:rFonts w:ascii="Times New Roman" w:eastAsia="Times New Roman" w:hAnsi="Times New Roman" w:cs="Times New Roman"/>
          <w:sz w:val="18"/>
          <w:szCs w:val="24"/>
        </w:rPr>
        <w:t xml:space="preserve"> </w:t>
      </w:r>
      <w:r w:rsidRPr="00C12E7C">
        <w:rPr>
          <w:rFonts w:ascii="Times New Roman" w:eastAsia="Times New Roman" w:hAnsi="Times New Roman" w:cs="Times New Roman"/>
          <w:b/>
          <w:sz w:val="18"/>
          <w:szCs w:val="24"/>
        </w:rPr>
        <w:t>позволяет найти глобальный экстремум</w:t>
      </w:r>
      <w:r w:rsidRPr="00C12E7C">
        <w:rPr>
          <w:rFonts w:ascii="Times New Roman" w:eastAsia="Times New Roman" w:hAnsi="Times New Roman" w:cs="Times New Roman"/>
          <w:sz w:val="18"/>
          <w:szCs w:val="24"/>
        </w:rPr>
        <w:t xml:space="preserve">, но применим </w:t>
      </w:r>
      <w:r w:rsidRPr="00C12E7C">
        <w:rPr>
          <w:rFonts w:ascii="Times New Roman" w:eastAsia="Times New Roman" w:hAnsi="Times New Roman" w:cs="Times New Roman"/>
          <w:b/>
          <w:sz w:val="18"/>
          <w:szCs w:val="24"/>
        </w:rPr>
        <w:t>для простых систем</w:t>
      </w:r>
      <w:r w:rsidRPr="00C12E7C">
        <w:rPr>
          <w:rFonts w:ascii="Times New Roman" w:eastAsia="Times New Roman" w:hAnsi="Times New Roman" w:cs="Times New Roman"/>
          <w:sz w:val="18"/>
          <w:szCs w:val="24"/>
        </w:rPr>
        <w:t>.</w:t>
      </w:r>
    </w:p>
    <w:p w14:paraId="5B1294E6" w14:textId="542ED476" w:rsidR="007851B7" w:rsidRPr="00C12E7C" w:rsidRDefault="008F52D0" w:rsidP="00FE6139">
      <w:pPr>
        <w:pStyle w:val="af9"/>
        <w:numPr>
          <w:ilvl w:val="0"/>
          <w:numId w:val="90"/>
        </w:numPr>
        <w:tabs>
          <w:tab w:val="left" w:pos="709"/>
          <w:tab w:val="right" w:leader="dot" w:pos="11482"/>
        </w:tabs>
        <w:spacing w:line="20" w:lineRule="atLeast"/>
        <w:rPr>
          <w:rFonts w:ascii="Times New Roman" w:eastAsia="Times New Roman" w:hAnsi="Times New Roman" w:cs="Times New Roman"/>
          <w:sz w:val="24"/>
          <w:szCs w:val="24"/>
        </w:rPr>
      </w:pPr>
      <w:r w:rsidRPr="00C12E7C">
        <w:rPr>
          <w:rFonts w:ascii="Times New Roman" w:eastAsia="Times New Roman" w:hAnsi="Times New Roman" w:cs="Times New Roman"/>
          <w:b/>
          <w:sz w:val="24"/>
          <w:szCs w:val="24"/>
        </w:rPr>
        <w:t>Градиентный метод поиска локального экстремума</w:t>
      </w:r>
      <w:r w:rsidRPr="00C12E7C">
        <w:rPr>
          <w:rFonts w:ascii="Times New Roman" w:eastAsia="Times New Roman" w:hAnsi="Times New Roman" w:cs="Times New Roman"/>
          <w:sz w:val="24"/>
          <w:szCs w:val="24"/>
        </w:rPr>
        <w:t>:</w:t>
      </w:r>
    </w:p>
    <w:p w14:paraId="72E71E88" w14:textId="77777777"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sz w:val="18"/>
          <w:szCs w:val="24"/>
        </w:rPr>
      </w:pPr>
      <w:r w:rsidRPr="00C12E7C">
        <w:rPr>
          <w:rFonts w:ascii="Times New Roman" w:eastAsia="Times New Roman" w:hAnsi="Times New Roman" w:cs="Times New Roman"/>
          <w:sz w:val="18"/>
          <w:szCs w:val="24"/>
        </w:rPr>
        <w:t xml:space="preserve">Является </w:t>
      </w:r>
      <w:r w:rsidRPr="00C12E7C">
        <w:rPr>
          <w:rFonts w:ascii="Times New Roman" w:eastAsia="Times New Roman" w:hAnsi="Times New Roman" w:cs="Times New Roman"/>
          <w:b/>
          <w:sz w:val="18"/>
          <w:szCs w:val="24"/>
        </w:rPr>
        <w:t>простым и достаточно эффективным</w:t>
      </w:r>
      <w:r w:rsidRPr="00C12E7C">
        <w:rPr>
          <w:rFonts w:ascii="Times New Roman" w:eastAsia="Times New Roman" w:hAnsi="Times New Roman" w:cs="Times New Roman"/>
          <w:sz w:val="18"/>
          <w:szCs w:val="24"/>
        </w:rPr>
        <w:t xml:space="preserve"> методом. В общем случае решение задач градиентным методом заключается в том, что </w:t>
      </w:r>
      <w:r w:rsidRPr="00C12E7C">
        <w:rPr>
          <w:rFonts w:ascii="Times New Roman" w:eastAsia="Times New Roman" w:hAnsi="Times New Roman" w:cs="Times New Roman"/>
          <w:b/>
          <w:sz w:val="18"/>
          <w:szCs w:val="24"/>
        </w:rPr>
        <w:t>отыскивается значение</w:t>
      </w:r>
      <w:r w:rsidRPr="00C12E7C">
        <w:rPr>
          <w:rFonts w:ascii="Times New Roman" w:eastAsia="Times New Roman" w:hAnsi="Times New Roman" w:cs="Times New Roman"/>
          <w:sz w:val="18"/>
          <w:szCs w:val="24"/>
        </w:rPr>
        <w:t xml:space="preserve"> </w:t>
      </w:r>
      <w:r w:rsidRPr="00C12E7C">
        <w:rPr>
          <w:rFonts w:ascii="Times New Roman" w:eastAsia="Times New Roman" w:hAnsi="Times New Roman" w:cs="Times New Roman"/>
          <w:b/>
          <w:sz w:val="18"/>
          <w:szCs w:val="24"/>
        </w:rPr>
        <w:t>экстремума целевой функции путем последовательных шагов из начальной точки по направлению градиента</w:t>
      </w:r>
      <w:r w:rsidRPr="00C12E7C">
        <w:rPr>
          <w:rFonts w:ascii="Times New Roman" w:eastAsia="Times New Roman" w:hAnsi="Times New Roman" w:cs="Times New Roman"/>
          <w:sz w:val="18"/>
          <w:szCs w:val="24"/>
        </w:rPr>
        <w:t>, т. е. максимального увеличения или уменьшения целевой функции. Целевая функция позволяет сравнивать альтернативные решения.</w:t>
      </w:r>
    </w:p>
    <w:p w14:paraId="278B4596" w14:textId="77777777"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sz w:val="18"/>
          <w:szCs w:val="24"/>
        </w:rPr>
      </w:pPr>
      <w:r w:rsidRPr="00C12E7C">
        <w:rPr>
          <w:rFonts w:ascii="Times New Roman" w:eastAsia="Times New Roman" w:hAnsi="Times New Roman" w:cs="Times New Roman"/>
          <w:sz w:val="18"/>
          <w:szCs w:val="24"/>
        </w:rPr>
        <w:t>Сначала рассматривается исходная нерезервированная система:</w:t>
      </w:r>
    </w:p>
    <w:p w14:paraId="24F960D6" w14:textId="26F4332F"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sz w:val="18"/>
          <w:szCs w:val="24"/>
        </w:rPr>
      </w:pPr>
      <w:r w:rsidRPr="00C12E7C">
        <w:rPr>
          <w:rFonts w:ascii="Times New Roman" w:eastAsia="Times New Roman" w:hAnsi="Times New Roman" w:cs="Times New Roman"/>
          <w:sz w:val="18"/>
          <w:szCs w:val="24"/>
        </w:rPr>
        <w:t xml:space="preserve">На 1-ом шаге </w:t>
      </w:r>
      <w:r w:rsidRPr="00C12E7C">
        <w:rPr>
          <w:rFonts w:ascii="Times New Roman" w:eastAsia="Times New Roman" w:hAnsi="Times New Roman" w:cs="Times New Roman"/>
          <w:b/>
          <w:sz w:val="18"/>
          <w:szCs w:val="24"/>
        </w:rPr>
        <w:t>отыскивается элемент</w:t>
      </w:r>
      <w:r w:rsidRPr="00C12E7C">
        <w:rPr>
          <w:rFonts w:ascii="Times New Roman" w:eastAsia="Times New Roman" w:hAnsi="Times New Roman" w:cs="Times New Roman"/>
          <w:sz w:val="18"/>
          <w:szCs w:val="24"/>
        </w:rPr>
        <w:t xml:space="preserve"> </w:t>
      </w:r>
      <w:r w:rsidR="00465915" w:rsidRPr="00C12E7C">
        <w:rPr>
          <w:rFonts w:ascii="Times New Roman" w:eastAsia="Times New Roman" w:hAnsi="Times New Roman" w:cs="Times New Roman"/>
          <w:sz w:val="18"/>
          <w:szCs w:val="24"/>
        </w:rPr>
        <w:t>сист.</w:t>
      </w:r>
      <w:r w:rsidRPr="00C12E7C">
        <w:rPr>
          <w:rFonts w:ascii="Times New Roman" w:eastAsia="Times New Roman" w:hAnsi="Times New Roman" w:cs="Times New Roman"/>
          <w:sz w:val="18"/>
          <w:szCs w:val="24"/>
        </w:rPr>
        <w:t xml:space="preserve">, добавление к которому дает </w:t>
      </w:r>
      <w:r w:rsidRPr="00C12E7C">
        <w:rPr>
          <w:rFonts w:ascii="Times New Roman" w:eastAsia="Times New Roman" w:hAnsi="Times New Roman" w:cs="Times New Roman"/>
          <w:b/>
          <w:sz w:val="18"/>
          <w:szCs w:val="24"/>
        </w:rPr>
        <w:t>наибольшее отношение прироста показателя надежности к приросту затрат</w:t>
      </w:r>
      <w:r w:rsidRPr="00C12E7C">
        <w:rPr>
          <w:rFonts w:ascii="Times New Roman" w:eastAsia="Times New Roman" w:hAnsi="Times New Roman" w:cs="Times New Roman"/>
          <w:sz w:val="18"/>
          <w:szCs w:val="24"/>
        </w:rPr>
        <w:t xml:space="preserve"> (стоимости).</w:t>
      </w:r>
    </w:p>
    <w:p w14:paraId="0E04C750" w14:textId="4F62FBAC"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sz w:val="18"/>
          <w:szCs w:val="24"/>
        </w:rPr>
      </w:pPr>
      <w:r w:rsidRPr="00C12E7C">
        <w:rPr>
          <w:rFonts w:ascii="Times New Roman" w:eastAsia="Times New Roman" w:hAnsi="Times New Roman" w:cs="Times New Roman"/>
          <w:sz w:val="18"/>
          <w:szCs w:val="24"/>
        </w:rPr>
        <w:t xml:space="preserve">На 2-ом шаге отыскивается </w:t>
      </w:r>
      <w:r w:rsidRPr="00C12E7C">
        <w:rPr>
          <w:rFonts w:ascii="Times New Roman" w:eastAsia="Times New Roman" w:hAnsi="Times New Roman" w:cs="Times New Roman"/>
          <w:b/>
          <w:sz w:val="18"/>
          <w:szCs w:val="24"/>
        </w:rPr>
        <w:t>следующий элемент</w:t>
      </w:r>
      <w:r w:rsidRPr="00C12E7C">
        <w:rPr>
          <w:rFonts w:ascii="Times New Roman" w:eastAsia="Times New Roman" w:hAnsi="Times New Roman" w:cs="Times New Roman"/>
          <w:sz w:val="18"/>
          <w:szCs w:val="24"/>
        </w:rPr>
        <w:t xml:space="preserve"> </w:t>
      </w:r>
      <w:r w:rsidR="00465915" w:rsidRPr="00C12E7C">
        <w:rPr>
          <w:rFonts w:ascii="Times New Roman" w:eastAsia="Times New Roman" w:hAnsi="Times New Roman" w:cs="Times New Roman"/>
          <w:sz w:val="18"/>
          <w:szCs w:val="24"/>
        </w:rPr>
        <w:t>сист.</w:t>
      </w:r>
      <w:r w:rsidRPr="00C12E7C">
        <w:rPr>
          <w:rFonts w:ascii="Times New Roman" w:eastAsia="Times New Roman" w:hAnsi="Times New Roman" w:cs="Times New Roman"/>
          <w:sz w:val="18"/>
          <w:szCs w:val="24"/>
        </w:rPr>
        <w:t>, который даст максимальное отношение прироста надежности к приросту затрат.</w:t>
      </w:r>
    </w:p>
    <w:p w14:paraId="685F0C2C" w14:textId="77777777"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sz w:val="18"/>
          <w:szCs w:val="24"/>
        </w:rPr>
      </w:pPr>
      <w:r w:rsidRPr="00C12E7C">
        <w:rPr>
          <w:rFonts w:ascii="Times New Roman" w:eastAsia="Times New Roman" w:hAnsi="Times New Roman" w:cs="Times New Roman"/>
          <w:sz w:val="18"/>
          <w:szCs w:val="24"/>
        </w:rPr>
        <w:t xml:space="preserve">В общем градиентный метод позволяет определить </w:t>
      </w:r>
      <w:r w:rsidRPr="00C12E7C">
        <w:rPr>
          <w:rFonts w:ascii="Times New Roman" w:eastAsia="Times New Roman" w:hAnsi="Times New Roman" w:cs="Times New Roman"/>
          <w:b/>
          <w:sz w:val="18"/>
          <w:szCs w:val="24"/>
        </w:rPr>
        <w:t>только часть элементов доминирующей последовательности</w:t>
      </w:r>
      <w:r w:rsidRPr="00C12E7C">
        <w:rPr>
          <w:rFonts w:ascii="Times New Roman" w:eastAsia="Times New Roman" w:hAnsi="Times New Roman" w:cs="Times New Roman"/>
          <w:sz w:val="18"/>
          <w:szCs w:val="24"/>
        </w:rPr>
        <w:t>.</w:t>
      </w:r>
    </w:p>
    <w:p w14:paraId="2162D219" w14:textId="77777777" w:rsidR="007851B7" w:rsidRPr="00C12E7C" w:rsidRDefault="008F52D0" w:rsidP="00C12E7C">
      <w:pPr>
        <w:tabs>
          <w:tab w:val="left" w:pos="709"/>
          <w:tab w:val="right" w:leader="dot" w:pos="11482"/>
        </w:tabs>
        <w:spacing w:line="20" w:lineRule="atLeast"/>
        <w:ind w:left="142"/>
        <w:rPr>
          <w:rFonts w:ascii="Times New Roman" w:eastAsia="Times New Roman" w:hAnsi="Times New Roman" w:cs="Times New Roman"/>
          <w:sz w:val="18"/>
          <w:szCs w:val="24"/>
        </w:rPr>
      </w:pPr>
      <w:r w:rsidRPr="00C12E7C">
        <w:rPr>
          <w:rFonts w:ascii="Times New Roman" w:eastAsia="Times New Roman" w:hAnsi="Times New Roman" w:cs="Times New Roman"/>
          <w:b/>
          <w:sz w:val="18"/>
          <w:szCs w:val="24"/>
        </w:rPr>
        <w:t>Итерации</w:t>
      </w:r>
      <w:r w:rsidRPr="00C12E7C">
        <w:rPr>
          <w:rFonts w:ascii="Times New Roman" w:eastAsia="Times New Roman" w:hAnsi="Times New Roman" w:cs="Times New Roman"/>
          <w:sz w:val="18"/>
          <w:szCs w:val="24"/>
        </w:rPr>
        <w:t xml:space="preserve"> повторяются до тех пор, пока </w:t>
      </w:r>
      <w:r w:rsidRPr="00C12E7C">
        <w:rPr>
          <w:rFonts w:ascii="Times New Roman" w:eastAsia="Times New Roman" w:hAnsi="Times New Roman" w:cs="Times New Roman"/>
          <w:b/>
          <w:sz w:val="18"/>
          <w:szCs w:val="24"/>
        </w:rPr>
        <w:t>надежность не достигнет заданной</w:t>
      </w:r>
      <w:r w:rsidRPr="00C12E7C">
        <w:rPr>
          <w:rFonts w:ascii="Times New Roman" w:eastAsia="Times New Roman" w:hAnsi="Times New Roman" w:cs="Times New Roman"/>
          <w:sz w:val="18"/>
          <w:szCs w:val="24"/>
        </w:rPr>
        <w:t xml:space="preserve">. Однако результат данного метода </w:t>
      </w:r>
      <w:r w:rsidRPr="00C12E7C">
        <w:rPr>
          <w:rFonts w:ascii="Times New Roman" w:eastAsia="Times New Roman" w:hAnsi="Times New Roman" w:cs="Times New Roman"/>
          <w:b/>
          <w:sz w:val="18"/>
          <w:szCs w:val="24"/>
        </w:rPr>
        <w:t>не является самым оптимальным</w:t>
      </w:r>
      <w:r w:rsidRPr="00C12E7C">
        <w:rPr>
          <w:rFonts w:ascii="Times New Roman" w:eastAsia="Times New Roman" w:hAnsi="Times New Roman" w:cs="Times New Roman"/>
          <w:sz w:val="18"/>
          <w:szCs w:val="24"/>
        </w:rPr>
        <w:t>.</w:t>
      </w:r>
    </w:p>
    <w:p w14:paraId="72CEF447" w14:textId="25ADEBD6" w:rsidR="007851B7" w:rsidRPr="00DC0BEB" w:rsidRDefault="008F52D0" w:rsidP="00C12E7C">
      <w:pPr>
        <w:tabs>
          <w:tab w:val="left" w:pos="709"/>
          <w:tab w:val="right" w:leader="dot" w:pos="11482"/>
        </w:tabs>
        <w:spacing w:line="20" w:lineRule="atLeast"/>
        <w:ind w:left="142"/>
        <w:rPr>
          <w:rFonts w:ascii="Times New Roman" w:hAnsi="Times New Roman" w:cs="Times New Roman"/>
          <w:sz w:val="24"/>
          <w:szCs w:val="24"/>
        </w:rPr>
      </w:pPr>
      <w:r w:rsidRPr="00C12E7C">
        <w:rPr>
          <w:rFonts w:ascii="Times New Roman" w:eastAsia="Times New Roman" w:hAnsi="Times New Roman" w:cs="Times New Roman"/>
          <w:sz w:val="18"/>
          <w:szCs w:val="24"/>
        </w:rPr>
        <w:t xml:space="preserve">Данный подход может быть применим при оптимизации конфигурации компьютерных сетей. Самые приемлемые решения достигаются наращиванием сети т. о., чтобы прирост надежности, отнесенный к единице расходов был </w:t>
      </w:r>
      <w:r w:rsidR="00C12E7C">
        <w:rPr>
          <w:rFonts w:ascii="Times New Roman" w:eastAsia="Times New Roman" w:hAnsi="Times New Roman" w:cs="Times New Roman"/>
          <w:sz w:val="18"/>
          <w:szCs w:val="24"/>
        </w:rPr>
        <w:t>максимальным.</w:t>
      </w:r>
    </w:p>
    <w:sectPr w:rsidR="007851B7" w:rsidRPr="00DC0BEB" w:rsidSect="00447101">
      <w:pgSz w:w="11909" w:h="16834"/>
      <w:pgMar w:top="0" w:right="285" w:bottom="0" w:left="28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25A4A4" w14:textId="77777777" w:rsidR="00FE6139" w:rsidRDefault="00FE6139">
      <w:pPr>
        <w:spacing w:line="240" w:lineRule="auto"/>
      </w:pPr>
      <w:r>
        <w:separator/>
      </w:r>
    </w:p>
  </w:endnote>
  <w:endnote w:type="continuationSeparator" w:id="0">
    <w:p w14:paraId="2B5122DA" w14:textId="77777777" w:rsidR="00FE6139" w:rsidRDefault="00FE61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A00002EF" w:usb1="4000004B"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Gungsuh">
    <w:altName w:val="Times New Roman"/>
    <w:charset w:val="00"/>
    <w:family w:val="auto"/>
    <w:pitch w:val="default"/>
  </w:font>
  <w:font w:name="Cardo">
    <w:altName w:val="Times New Roman"/>
    <w:charset w:val="00"/>
    <w:family w:val="auto"/>
    <w:pitch w:val="default"/>
  </w:font>
  <w:font w:name="Calibri">
    <w:panose1 w:val="020F0502020204030204"/>
    <w:charset w:val="CC"/>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E0E2E1" w14:textId="77777777" w:rsidR="00FE6139" w:rsidRDefault="00FE6139">
      <w:pPr>
        <w:spacing w:line="240" w:lineRule="auto"/>
      </w:pPr>
      <w:r>
        <w:separator/>
      </w:r>
    </w:p>
  </w:footnote>
  <w:footnote w:type="continuationSeparator" w:id="0">
    <w:p w14:paraId="6AA3FC20" w14:textId="77777777" w:rsidR="00FE6139" w:rsidRDefault="00FE613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3A1"/>
    <w:multiLevelType w:val="multilevel"/>
    <w:tmpl w:val="2188D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2227D2D"/>
    <w:multiLevelType w:val="multilevel"/>
    <w:tmpl w:val="FF4CB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233341"/>
    <w:multiLevelType w:val="hybridMultilevel"/>
    <w:tmpl w:val="0FAEF0A0"/>
    <w:lvl w:ilvl="0" w:tplc="17D80178">
      <w:start w:val="1"/>
      <w:numFmt w:val="decimal"/>
      <w:lvlText w:val="%1)"/>
      <w:lvlJc w:val="left"/>
      <w:pPr>
        <w:ind w:left="786"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 w15:restartNumberingAfterBreak="0">
    <w:nsid w:val="02E37E36"/>
    <w:multiLevelType w:val="multilevel"/>
    <w:tmpl w:val="5BCC2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2618"/>
    <w:multiLevelType w:val="multilevel"/>
    <w:tmpl w:val="D2B4CAD0"/>
    <w:lvl w:ilvl="0">
      <w:start w:val="1"/>
      <w:numFmt w:val="decimal"/>
      <w:lvlText w:val="%1)"/>
      <w:lvlJc w:val="left"/>
      <w:pPr>
        <w:ind w:left="502" w:hanging="360"/>
      </w:pPr>
      <w:rPr>
        <w:rFonts w:hint="default"/>
        <w:b/>
        <w:i/>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5" w15:restartNumberingAfterBreak="0">
    <w:nsid w:val="06C847E5"/>
    <w:multiLevelType w:val="hybridMultilevel"/>
    <w:tmpl w:val="ACE6882E"/>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6" w15:restartNumberingAfterBreak="0">
    <w:nsid w:val="08751AC6"/>
    <w:multiLevelType w:val="multilevel"/>
    <w:tmpl w:val="CA5CA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456EB6"/>
    <w:multiLevelType w:val="multilevel"/>
    <w:tmpl w:val="280E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9B4EA7"/>
    <w:multiLevelType w:val="hybridMultilevel"/>
    <w:tmpl w:val="350A3E54"/>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9" w15:restartNumberingAfterBreak="0">
    <w:nsid w:val="0CF374CA"/>
    <w:multiLevelType w:val="hybridMultilevel"/>
    <w:tmpl w:val="69BCC2DA"/>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0" w15:restartNumberingAfterBreak="0">
    <w:nsid w:val="0D900E39"/>
    <w:multiLevelType w:val="hybridMultilevel"/>
    <w:tmpl w:val="8C703E2E"/>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1" w15:restartNumberingAfterBreak="0">
    <w:nsid w:val="0DE004AD"/>
    <w:multiLevelType w:val="hybridMultilevel"/>
    <w:tmpl w:val="13307784"/>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2" w15:restartNumberingAfterBreak="0">
    <w:nsid w:val="0E8E005E"/>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13" w15:restartNumberingAfterBreak="0">
    <w:nsid w:val="0F78297F"/>
    <w:multiLevelType w:val="hybridMultilevel"/>
    <w:tmpl w:val="71B49EE2"/>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4" w15:restartNumberingAfterBreak="0">
    <w:nsid w:val="0F9578E4"/>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15" w15:restartNumberingAfterBreak="0">
    <w:nsid w:val="0FCB20E2"/>
    <w:multiLevelType w:val="hybridMultilevel"/>
    <w:tmpl w:val="6DC2055A"/>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6" w15:restartNumberingAfterBreak="0">
    <w:nsid w:val="0FE875FD"/>
    <w:multiLevelType w:val="hybridMultilevel"/>
    <w:tmpl w:val="8E84ED68"/>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7" w15:restartNumberingAfterBreak="0">
    <w:nsid w:val="1251604B"/>
    <w:multiLevelType w:val="hybridMultilevel"/>
    <w:tmpl w:val="E650135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8" w15:restartNumberingAfterBreak="0">
    <w:nsid w:val="13C21C64"/>
    <w:multiLevelType w:val="hybridMultilevel"/>
    <w:tmpl w:val="4CD640D4"/>
    <w:lvl w:ilvl="0" w:tplc="DCAEA5F0">
      <w:start w:val="1"/>
      <w:numFmt w:val="decimal"/>
      <w:lvlText w:val="%1."/>
      <w:lvlJc w:val="left"/>
      <w:pPr>
        <w:ind w:left="502" w:hanging="360"/>
      </w:pPr>
      <w:rPr>
        <w:rFonts w:hint="default"/>
        <w:b w:val="0"/>
      </w:rPr>
    </w:lvl>
    <w:lvl w:ilvl="1" w:tplc="04190019">
      <w:start w:val="1"/>
      <w:numFmt w:val="lowerLetter"/>
      <w:lvlText w:val="%2."/>
      <w:lvlJc w:val="left"/>
      <w:pPr>
        <w:ind w:left="360" w:hanging="360"/>
      </w:pPr>
    </w:lvl>
    <w:lvl w:ilvl="2" w:tplc="0419001B">
      <w:start w:val="1"/>
      <w:numFmt w:val="lowerRoman"/>
      <w:lvlText w:val="%3."/>
      <w:lvlJc w:val="right"/>
      <w:pPr>
        <w:ind w:left="1080" w:hanging="180"/>
      </w:pPr>
    </w:lvl>
    <w:lvl w:ilvl="3" w:tplc="0419000F">
      <w:start w:val="1"/>
      <w:numFmt w:val="decimal"/>
      <w:lvlText w:val="%4."/>
      <w:lvlJc w:val="left"/>
      <w:pPr>
        <w:ind w:left="1800" w:hanging="360"/>
      </w:pPr>
    </w:lvl>
    <w:lvl w:ilvl="4" w:tplc="04190019">
      <w:start w:val="1"/>
      <w:numFmt w:val="lowerLetter"/>
      <w:lvlText w:val="%5."/>
      <w:lvlJc w:val="left"/>
      <w:pPr>
        <w:ind w:left="2520" w:hanging="360"/>
      </w:pPr>
    </w:lvl>
    <w:lvl w:ilvl="5" w:tplc="0419001B" w:tentative="1">
      <w:start w:val="1"/>
      <w:numFmt w:val="lowerRoman"/>
      <w:lvlText w:val="%6."/>
      <w:lvlJc w:val="right"/>
      <w:pPr>
        <w:ind w:left="3240" w:hanging="180"/>
      </w:pPr>
    </w:lvl>
    <w:lvl w:ilvl="6" w:tplc="0419000F" w:tentative="1">
      <w:start w:val="1"/>
      <w:numFmt w:val="decimal"/>
      <w:lvlText w:val="%7."/>
      <w:lvlJc w:val="left"/>
      <w:pPr>
        <w:ind w:left="3960" w:hanging="360"/>
      </w:pPr>
    </w:lvl>
    <w:lvl w:ilvl="7" w:tplc="04190019" w:tentative="1">
      <w:start w:val="1"/>
      <w:numFmt w:val="lowerLetter"/>
      <w:lvlText w:val="%8."/>
      <w:lvlJc w:val="left"/>
      <w:pPr>
        <w:ind w:left="4680" w:hanging="360"/>
      </w:pPr>
    </w:lvl>
    <w:lvl w:ilvl="8" w:tplc="0419001B" w:tentative="1">
      <w:start w:val="1"/>
      <w:numFmt w:val="lowerRoman"/>
      <w:lvlText w:val="%9."/>
      <w:lvlJc w:val="right"/>
      <w:pPr>
        <w:ind w:left="5400" w:hanging="180"/>
      </w:pPr>
    </w:lvl>
  </w:abstractNum>
  <w:abstractNum w:abstractNumId="19" w15:restartNumberingAfterBreak="0">
    <w:nsid w:val="141520E8"/>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20" w15:restartNumberingAfterBreak="0">
    <w:nsid w:val="148C66CA"/>
    <w:multiLevelType w:val="hybridMultilevel"/>
    <w:tmpl w:val="4872CBA2"/>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1" w15:restartNumberingAfterBreak="0">
    <w:nsid w:val="188E3992"/>
    <w:multiLevelType w:val="hybridMultilevel"/>
    <w:tmpl w:val="9DE6EF3A"/>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2" w15:restartNumberingAfterBreak="0">
    <w:nsid w:val="18AE7FD5"/>
    <w:multiLevelType w:val="hybridMultilevel"/>
    <w:tmpl w:val="AFE219E0"/>
    <w:lvl w:ilvl="0" w:tplc="17D80178">
      <w:start w:val="1"/>
      <w:numFmt w:val="decimal"/>
      <w:lvlText w:val="%1)"/>
      <w:lvlJc w:val="left"/>
      <w:pPr>
        <w:ind w:left="786"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3" w15:restartNumberingAfterBreak="0">
    <w:nsid w:val="1D114B18"/>
    <w:multiLevelType w:val="hybridMultilevel"/>
    <w:tmpl w:val="51ACB8F2"/>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4" w15:restartNumberingAfterBreak="0">
    <w:nsid w:val="1D964A94"/>
    <w:multiLevelType w:val="hybridMultilevel"/>
    <w:tmpl w:val="C52A8242"/>
    <w:lvl w:ilvl="0" w:tplc="1DA6B992">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25" w15:restartNumberingAfterBreak="0">
    <w:nsid w:val="204B13CF"/>
    <w:multiLevelType w:val="multilevel"/>
    <w:tmpl w:val="BAA249E4"/>
    <w:lvl w:ilvl="0">
      <w:start w:val="1"/>
      <w:numFmt w:val="decimal"/>
      <w:lvlText w:val="%1)"/>
      <w:lvlJc w:val="left"/>
      <w:pPr>
        <w:ind w:left="502" w:hanging="360"/>
      </w:pPr>
      <w:rPr>
        <w:rFonts w:hint="default"/>
        <w:b w:val="0"/>
        <w:i/>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26" w15:restartNumberingAfterBreak="0">
    <w:nsid w:val="20C02482"/>
    <w:multiLevelType w:val="hybridMultilevel"/>
    <w:tmpl w:val="AFFC07FE"/>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7" w15:restartNumberingAfterBreak="0">
    <w:nsid w:val="21AE40D6"/>
    <w:multiLevelType w:val="multilevel"/>
    <w:tmpl w:val="2708DC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25707DFC"/>
    <w:multiLevelType w:val="hybridMultilevel"/>
    <w:tmpl w:val="375044B0"/>
    <w:lvl w:ilvl="0" w:tplc="3EC09AC8">
      <w:start w:val="1"/>
      <w:numFmt w:val="decimal"/>
      <w:lvlText w:val="%1)"/>
      <w:lvlJc w:val="left"/>
      <w:pPr>
        <w:ind w:left="862" w:hanging="360"/>
      </w:pPr>
      <w:rPr>
        <w:rFonts w:hint="default"/>
        <w:sz w:val="24"/>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9" w15:restartNumberingAfterBreak="0">
    <w:nsid w:val="279E1F1C"/>
    <w:multiLevelType w:val="hybridMultilevel"/>
    <w:tmpl w:val="35B8480E"/>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0" w15:restartNumberingAfterBreak="0">
    <w:nsid w:val="27BE6352"/>
    <w:multiLevelType w:val="hybridMultilevel"/>
    <w:tmpl w:val="0E6800AC"/>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1" w15:restartNumberingAfterBreak="0">
    <w:nsid w:val="2937670F"/>
    <w:multiLevelType w:val="hybridMultilevel"/>
    <w:tmpl w:val="0B0C4C88"/>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2" w15:restartNumberingAfterBreak="0">
    <w:nsid w:val="29BA7DE3"/>
    <w:multiLevelType w:val="hybridMultilevel"/>
    <w:tmpl w:val="5D50533E"/>
    <w:lvl w:ilvl="0" w:tplc="DCAEA5F0">
      <w:start w:val="1"/>
      <w:numFmt w:val="decimal"/>
      <w:lvlText w:val="%1."/>
      <w:lvlJc w:val="left"/>
      <w:pPr>
        <w:ind w:left="502" w:hanging="360"/>
      </w:pPr>
      <w:rPr>
        <w:rFonts w:hint="default"/>
        <w:b w:val="0"/>
      </w:rPr>
    </w:lvl>
    <w:lvl w:ilvl="1" w:tplc="04190019" w:tentative="1">
      <w:start w:val="1"/>
      <w:numFmt w:val="lowerLetter"/>
      <w:lvlText w:val="%2."/>
      <w:lvlJc w:val="left"/>
      <w:pPr>
        <w:ind w:left="360" w:hanging="360"/>
      </w:pPr>
    </w:lvl>
    <w:lvl w:ilvl="2" w:tplc="0419001B" w:tentative="1">
      <w:start w:val="1"/>
      <w:numFmt w:val="lowerRoman"/>
      <w:lvlText w:val="%3."/>
      <w:lvlJc w:val="right"/>
      <w:pPr>
        <w:ind w:left="1080" w:hanging="180"/>
      </w:pPr>
    </w:lvl>
    <w:lvl w:ilvl="3" w:tplc="0419000F" w:tentative="1">
      <w:start w:val="1"/>
      <w:numFmt w:val="decimal"/>
      <w:lvlText w:val="%4."/>
      <w:lvlJc w:val="left"/>
      <w:pPr>
        <w:ind w:left="1800" w:hanging="360"/>
      </w:pPr>
    </w:lvl>
    <w:lvl w:ilvl="4" w:tplc="04190019" w:tentative="1">
      <w:start w:val="1"/>
      <w:numFmt w:val="lowerLetter"/>
      <w:lvlText w:val="%5."/>
      <w:lvlJc w:val="left"/>
      <w:pPr>
        <w:ind w:left="2520" w:hanging="360"/>
      </w:pPr>
    </w:lvl>
    <w:lvl w:ilvl="5" w:tplc="0419001B" w:tentative="1">
      <w:start w:val="1"/>
      <w:numFmt w:val="lowerRoman"/>
      <w:lvlText w:val="%6."/>
      <w:lvlJc w:val="right"/>
      <w:pPr>
        <w:ind w:left="3240" w:hanging="180"/>
      </w:pPr>
    </w:lvl>
    <w:lvl w:ilvl="6" w:tplc="0419000F" w:tentative="1">
      <w:start w:val="1"/>
      <w:numFmt w:val="decimal"/>
      <w:lvlText w:val="%7."/>
      <w:lvlJc w:val="left"/>
      <w:pPr>
        <w:ind w:left="3960" w:hanging="360"/>
      </w:pPr>
    </w:lvl>
    <w:lvl w:ilvl="7" w:tplc="04190019" w:tentative="1">
      <w:start w:val="1"/>
      <w:numFmt w:val="lowerLetter"/>
      <w:lvlText w:val="%8."/>
      <w:lvlJc w:val="left"/>
      <w:pPr>
        <w:ind w:left="4680" w:hanging="360"/>
      </w:pPr>
    </w:lvl>
    <w:lvl w:ilvl="8" w:tplc="0419001B" w:tentative="1">
      <w:start w:val="1"/>
      <w:numFmt w:val="lowerRoman"/>
      <w:lvlText w:val="%9."/>
      <w:lvlJc w:val="right"/>
      <w:pPr>
        <w:ind w:left="5400" w:hanging="180"/>
      </w:pPr>
    </w:lvl>
  </w:abstractNum>
  <w:abstractNum w:abstractNumId="33" w15:restartNumberingAfterBreak="0">
    <w:nsid w:val="2B1B6360"/>
    <w:multiLevelType w:val="multilevel"/>
    <w:tmpl w:val="479CC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B311F09"/>
    <w:multiLevelType w:val="hybridMultilevel"/>
    <w:tmpl w:val="DB22559E"/>
    <w:lvl w:ilvl="0" w:tplc="17D80178">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35" w15:restartNumberingAfterBreak="0">
    <w:nsid w:val="2C306071"/>
    <w:multiLevelType w:val="hybridMultilevel"/>
    <w:tmpl w:val="302A3D5E"/>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6" w15:restartNumberingAfterBreak="0">
    <w:nsid w:val="2C3E72C8"/>
    <w:multiLevelType w:val="hybridMultilevel"/>
    <w:tmpl w:val="4F04D6C4"/>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7" w15:restartNumberingAfterBreak="0">
    <w:nsid w:val="2CD07164"/>
    <w:multiLevelType w:val="hybridMultilevel"/>
    <w:tmpl w:val="9F60C51A"/>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8" w15:restartNumberingAfterBreak="0">
    <w:nsid w:val="2D5C6884"/>
    <w:multiLevelType w:val="hybridMultilevel"/>
    <w:tmpl w:val="A6D4C032"/>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9" w15:restartNumberingAfterBreak="0">
    <w:nsid w:val="2EA064B8"/>
    <w:multiLevelType w:val="hybridMultilevel"/>
    <w:tmpl w:val="8B20F67A"/>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40" w15:restartNumberingAfterBreak="0">
    <w:nsid w:val="2F341831"/>
    <w:multiLevelType w:val="hybridMultilevel"/>
    <w:tmpl w:val="A514724A"/>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41" w15:restartNumberingAfterBreak="0">
    <w:nsid w:val="2FFE72CD"/>
    <w:multiLevelType w:val="hybridMultilevel"/>
    <w:tmpl w:val="D2B4CAD0"/>
    <w:lvl w:ilvl="0" w:tplc="21B44846">
      <w:start w:val="1"/>
      <w:numFmt w:val="decimal"/>
      <w:lvlText w:val="%1)"/>
      <w:lvlJc w:val="left"/>
      <w:pPr>
        <w:ind w:left="502" w:hanging="360"/>
      </w:pPr>
      <w:rPr>
        <w:rFonts w:hint="default"/>
        <w:b/>
        <w:i/>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42" w15:restartNumberingAfterBreak="0">
    <w:nsid w:val="317A4A90"/>
    <w:multiLevelType w:val="hybridMultilevel"/>
    <w:tmpl w:val="5C603FD8"/>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43" w15:restartNumberingAfterBreak="0">
    <w:nsid w:val="3199771E"/>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44" w15:restartNumberingAfterBreak="0">
    <w:nsid w:val="32371BA1"/>
    <w:multiLevelType w:val="hybridMultilevel"/>
    <w:tmpl w:val="28FA60DA"/>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45" w15:restartNumberingAfterBreak="0">
    <w:nsid w:val="380F5265"/>
    <w:multiLevelType w:val="hybridMultilevel"/>
    <w:tmpl w:val="5D724CB2"/>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46" w15:restartNumberingAfterBreak="0">
    <w:nsid w:val="39786074"/>
    <w:multiLevelType w:val="hybridMultilevel"/>
    <w:tmpl w:val="1FDC96A0"/>
    <w:lvl w:ilvl="0" w:tplc="3EC09AC8">
      <w:start w:val="1"/>
      <w:numFmt w:val="decimal"/>
      <w:lvlText w:val="%1)"/>
      <w:lvlJc w:val="left"/>
      <w:pPr>
        <w:ind w:left="644" w:hanging="360"/>
      </w:pPr>
      <w:rPr>
        <w:rFonts w:hint="default"/>
        <w:sz w:val="24"/>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47" w15:restartNumberingAfterBreak="0">
    <w:nsid w:val="3A9C2196"/>
    <w:multiLevelType w:val="hybridMultilevel"/>
    <w:tmpl w:val="6D96B694"/>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48" w15:restartNumberingAfterBreak="0">
    <w:nsid w:val="3DE8240E"/>
    <w:multiLevelType w:val="hybridMultilevel"/>
    <w:tmpl w:val="E67488DA"/>
    <w:lvl w:ilvl="0" w:tplc="17D80178">
      <w:start w:val="1"/>
      <w:numFmt w:val="decimal"/>
      <w:lvlText w:val="%1)"/>
      <w:lvlJc w:val="left"/>
      <w:pPr>
        <w:ind w:left="786"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49" w15:restartNumberingAfterBreak="0">
    <w:nsid w:val="3E4B764B"/>
    <w:multiLevelType w:val="hybridMultilevel"/>
    <w:tmpl w:val="C18820E6"/>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0" w15:restartNumberingAfterBreak="0">
    <w:nsid w:val="3EA32EE4"/>
    <w:multiLevelType w:val="hybridMultilevel"/>
    <w:tmpl w:val="3E4E8A32"/>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1" w15:restartNumberingAfterBreak="0">
    <w:nsid w:val="3EF20A86"/>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52" w15:restartNumberingAfterBreak="0">
    <w:nsid w:val="3F8D4504"/>
    <w:multiLevelType w:val="hybridMultilevel"/>
    <w:tmpl w:val="FEB2AAB0"/>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53" w15:restartNumberingAfterBreak="0">
    <w:nsid w:val="41B20E18"/>
    <w:multiLevelType w:val="hybridMultilevel"/>
    <w:tmpl w:val="CA2C897E"/>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4" w15:restartNumberingAfterBreak="0">
    <w:nsid w:val="45452589"/>
    <w:multiLevelType w:val="hybridMultilevel"/>
    <w:tmpl w:val="6A942804"/>
    <w:lvl w:ilvl="0" w:tplc="DCAEA5F0">
      <w:start w:val="1"/>
      <w:numFmt w:val="decimal"/>
      <w:lvlText w:val="%1."/>
      <w:lvlJc w:val="left"/>
      <w:pPr>
        <w:ind w:left="502" w:hanging="360"/>
      </w:pPr>
      <w:rPr>
        <w:rFonts w:hint="default"/>
        <w:b w:val="0"/>
      </w:rPr>
    </w:lvl>
    <w:lvl w:ilvl="1" w:tplc="04190019" w:tentative="1">
      <w:start w:val="1"/>
      <w:numFmt w:val="lowerLetter"/>
      <w:lvlText w:val="%2."/>
      <w:lvlJc w:val="left"/>
      <w:pPr>
        <w:ind w:left="360" w:hanging="360"/>
      </w:pPr>
    </w:lvl>
    <w:lvl w:ilvl="2" w:tplc="0419001B" w:tentative="1">
      <w:start w:val="1"/>
      <w:numFmt w:val="lowerRoman"/>
      <w:lvlText w:val="%3."/>
      <w:lvlJc w:val="right"/>
      <w:pPr>
        <w:ind w:left="1080" w:hanging="180"/>
      </w:pPr>
    </w:lvl>
    <w:lvl w:ilvl="3" w:tplc="0419000F" w:tentative="1">
      <w:start w:val="1"/>
      <w:numFmt w:val="decimal"/>
      <w:lvlText w:val="%4."/>
      <w:lvlJc w:val="left"/>
      <w:pPr>
        <w:ind w:left="1800" w:hanging="360"/>
      </w:pPr>
    </w:lvl>
    <w:lvl w:ilvl="4" w:tplc="04190019" w:tentative="1">
      <w:start w:val="1"/>
      <w:numFmt w:val="lowerLetter"/>
      <w:lvlText w:val="%5."/>
      <w:lvlJc w:val="left"/>
      <w:pPr>
        <w:ind w:left="2520" w:hanging="360"/>
      </w:pPr>
    </w:lvl>
    <w:lvl w:ilvl="5" w:tplc="0419001B" w:tentative="1">
      <w:start w:val="1"/>
      <w:numFmt w:val="lowerRoman"/>
      <w:lvlText w:val="%6."/>
      <w:lvlJc w:val="right"/>
      <w:pPr>
        <w:ind w:left="3240" w:hanging="180"/>
      </w:pPr>
    </w:lvl>
    <w:lvl w:ilvl="6" w:tplc="0419000F" w:tentative="1">
      <w:start w:val="1"/>
      <w:numFmt w:val="decimal"/>
      <w:lvlText w:val="%7."/>
      <w:lvlJc w:val="left"/>
      <w:pPr>
        <w:ind w:left="3960" w:hanging="360"/>
      </w:pPr>
    </w:lvl>
    <w:lvl w:ilvl="7" w:tplc="04190019" w:tentative="1">
      <w:start w:val="1"/>
      <w:numFmt w:val="lowerLetter"/>
      <w:lvlText w:val="%8."/>
      <w:lvlJc w:val="left"/>
      <w:pPr>
        <w:ind w:left="4680" w:hanging="360"/>
      </w:pPr>
    </w:lvl>
    <w:lvl w:ilvl="8" w:tplc="0419001B" w:tentative="1">
      <w:start w:val="1"/>
      <w:numFmt w:val="lowerRoman"/>
      <w:lvlText w:val="%9."/>
      <w:lvlJc w:val="right"/>
      <w:pPr>
        <w:ind w:left="5400" w:hanging="180"/>
      </w:pPr>
    </w:lvl>
  </w:abstractNum>
  <w:abstractNum w:abstractNumId="55" w15:restartNumberingAfterBreak="0">
    <w:nsid w:val="47666816"/>
    <w:multiLevelType w:val="hybridMultilevel"/>
    <w:tmpl w:val="AC141262"/>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56" w15:restartNumberingAfterBreak="0">
    <w:nsid w:val="483E329B"/>
    <w:multiLevelType w:val="hybridMultilevel"/>
    <w:tmpl w:val="43C0B2B0"/>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57" w15:restartNumberingAfterBreak="0">
    <w:nsid w:val="4AD7574A"/>
    <w:multiLevelType w:val="hybridMultilevel"/>
    <w:tmpl w:val="F5404F9E"/>
    <w:lvl w:ilvl="0" w:tplc="1DA6B992">
      <w:start w:val="1"/>
      <w:numFmt w:val="bullet"/>
      <w:lvlText w:val=""/>
      <w:lvlJc w:val="left"/>
      <w:pPr>
        <w:ind w:left="862" w:hanging="360"/>
      </w:pPr>
      <w:rPr>
        <w:rFonts w:ascii="Symbol" w:hAnsi="Symbol" w:hint="default"/>
        <w:b w:val="0"/>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8" w15:restartNumberingAfterBreak="0">
    <w:nsid w:val="4E8A451E"/>
    <w:multiLevelType w:val="hybridMultilevel"/>
    <w:tmpl w:val="89D8CE86"/>
    <w:lvl w:ilvl="0" w:tplc="824E87FE">
      <w:start w:val="1"/>
      <w:numFmt w:val="decimal"/>
      <w:lvlText w:val="%1)"/>
      <w:lvlJc w:val="left"/>
      <w:pPr>
        <w:ind w:left="502" w:hanging="360"/>
      </w:pPr>
      <w:rPr>
        <w:rFonts w:hint="default"/>
        <w:b w:val="0"/>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59" w15:restartNumberingAfterBreak="0">
    <w:nsid w:val="539C5127"/>
    <w:multiLevelType w:val="hybridMultilevel"/>
    <w:tmpl w:val="977AB0FA"/>
    <w:lvl w:ilvl="0" w:tplc="C9A08FDC">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60" w15:restartNumberingAfterBreak="0">
    <w:nsid w:val="546A286D"/>
    <w:multiLevelType w:val="hybridMultilevel"/>
    <w:tmpl w:val="4E1C0122"/>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61" w15:restartNumberingAfterBreak="0">
    <w:nsid w:val="54FA54BA"/>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62" w15:restartNumberingAfterBreak="0">
    <w:nsid w:val="554F713C"/>
    <w:multiLevelType w:val="hybridMultilevel"/>
    <w:tmpl w:val="BA6EC6CE"/>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63" w15:restartNumberingAfterBreak="0">
    <w:nsid w:val="571E71D3"/>
    <w:multiLevelType w:val="multilevel"/>
    <w:tmpl w:val="BAA249E4"/>
    <w:lvl w:ilvl="0">
      <w:start w:val="1"/>
      <w:numFmt w:val="decimal"/>
      <w:lvlText w:val="%1)"/>
      <w:lvlJc w:val="left"/>
      <w:pPr>
        <w:ind w:left="502" w:hanging="360"/>
      </w:pPr>
      <w:rPr>
        <w:rFonts w:hint="default"/>
        <w:b w:val="0"/>
        <w:i/>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64" w15:restartNumberingAfterBreak="0">
    <w:nsid w:val="57686AC0"/>
    <w:multiLevelType w:val="hybridMultilevel"/>
    <w:tmpl w:val="0D641166"/>
    <w:lvl w:ilvl="0" w:tplc="1DA6B9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598E542D"/>
    <w:multiLevelType w:val="multilevel"/>
    <w:tmpl w:val="24F638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5C2F3C99"/>
    <w:multiLevelType w:val="hybridMultilevel"/>
    <w:tmpl w:val="D0B690CE"/>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67" w15:restartNumberingAfterBreak="0">
    <w:nsid w:val="5C684202"/>
    <w:multiLevelType w:val="hybridMultilevel"/>
    <w:tmpl w:val="00AE87DC"/>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68" w15:restartNumberingAfterBreak="0">
    <w:nsid w:val="5CBC6A04"/>
    <w:multiLevelType w:val="hybridMultilevel"/>
    <w:tmpl w:val="B6FEA8F6"/>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69" w15:restartNumberingAfterBreak="0">
    <w:nsid w:val="5CDD41F0"/>
    <w:multiLevelType w:val="multilevel"/>
    <w:tmpl w:val="A61AD4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5E8D0126"/>
    <w:multiLevelType w:val="hybridMultilevel"/>
    <w:tmpl w:val="7D2696FE"/>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71" w15:restartNumberingAfterBreak="0">
    <w:nsid w:val="5F4B1242"/>
    <w:multiLevelType w:val="hybridMultilevel"/>
    <w:tmpl w:val="671062B2"/>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72" w15:restartNumberingAfterBreak="0">
    <w:nsid w:val="60AD2701"/>
    <w:multiLevelType w:val="hybridMultilevel"/>
    <w:tmpl w:val="18FCDEEC"/>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73" w15:restartNumberingAfterBreak="0">
    <w:nsid w:val="62146DB6"/>
    <w:multiLevelType w:val="multilevel"/>
    <w:tmpl w:val="776E1C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624F33E1"/>
    <w:multiLevelType w:val="multilevel"/>
    <w:tmpl w:val="F21E03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64D5033D"/>
    <w:multiLevelType w:val="hybridMultilevel"/>
    <w:tmpl w:val="CD829EF8"/>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76" w15:restartNumberingAfterBreak="0">
    <w:nsid w:val="660B03E0"/>
    <w:multiLevelType w:val="hybridMultilevel"/>
    <w:tmpl w:val="A7200EA0"/>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77" w15:restartNumberingAfterBreak="0">
    <w:nsid w:val="68542D9F"/>
    <w:multiLevelType w:val="hybridMultilevel"/>
    <w:tmpl w:val="4E963BA0"/>
    <w:lvl w:ilvl="0" w:tplc="C84822FA">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78" w15:restartNumberingAfterBreak="0">
    <w:nsid w:val="685850A4"/>
    <w:multiLevelType w:val="multilevel"/>
    <w:tmpl w:val="B650C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69EC498A"/>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80" w15:restartNumberingAfterBreak="0">
    <w:nsid w:val="6A463E55"/>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81" w15:restartNumberingAfterBreak="0">
    <w:nsid w:val="6AFF7A07"/>
    <w:multiLevelType w:val="hybridMultilevel"/>
    <w:tmpl w:val="7C821D96"/>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82" w15:restartNumberingAfterBreak="0">
    <w:nsid w:val="6EB275DA"/>
    <w:multiLevelType w:val="multilevel"/>
    <w:tmpl w:val="BAA249E4"/>
    <w:lvl w:ilvl="0">
      <w:start w:val="1"/>
      <w:numFmt w:val="decimal"/>
      <w:lvlText w:val="%1)"/>
      <w:lvlJc w:val="left"/>
      <w:pPr>
        <w:ind w:left="502" w:hanging="360"/>
      </w:pPr>
      <w:rPr>
        <w:rFonts w:hint="default"/>
        <w:b w:val="0"/>
        <w:i/>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83" w15:restartNumberingAfterBreak="0">
    <w:nsid w:val="6F4A461D"/>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84" w15:restartNumberingAfterBreak="0">
    <w:nsid w:val="716153E4"/>
    <w:multiLevelType w:val="hybridMultilevel"/>
    <w:tmpl w:val="CBD2D938"/>
    <w:lvl w:ilvl="0" w:tplc="04190001">
      <w:start w:val="1"/>
      <w:numFmt w:val="bullet"/>
      <w:lvlText w:val=""/>
      <w:lvlJc w:val="left"/>
      <w:pPr>
        <w:ind w:left="862" w:hanging="360"/>
      </w:pPr>
      <w:rPr>
        <w:rFonts w:ascii="Symbol" w:hAnsi="Symbol" w:hint="default"/>
      </w:rPr>
    </w:lvl>
    <w:lvl w:ilvl="1" w:tplc="DCAEA5F0">
      <w:start w:val="1"/>
      <w:numFmt w:val="decimal"/>
      <w:lvlText w:val="%2."/>
      <w:lvlJc w:val="left"/>
      <w:pPr>
        <w:ind w:left="1582" w:hanging="360"/>
      </w:pPr>
      <w:rPr>
        <w:rFonts w:hint="default"/>
        <w:b w:val="0"/>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85" w15:restartNumberingAfterBreak="0">
    <w:nsid w:val="74E13090"/>
    <w:multiLevelType w:val="hybridMultilevel"/>
    <w:tmpl w:val="84A4FC8E"/>
    <w:lvl w:ilvl="0" w:tplc="1DA6B992">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86" w15:restartNumberingAfterBreak="0">
    <w:nsid w:val="76212EF7"/>
    <w:multiLevelType w:val="multilevel"/>
    <w:tmpl w:val="039CE3F6"/>
    <w:lvl w:ilvl="0">
      <w:start w:val="1"/>
      <w:numFmt w:val="decimal"/>
      <w:lvlText w:val="%1)"/>
      <w:lvlJc w:val="left"/>
      <w:pPr>
        <w:ind w:left="502" w:hanging="360"/>
      </w:pPr>
      <w:rPr>
        <w:rFonts w:hint="default"/>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abstractNum w:abstractNumId="87" w15:restartNumberingAfterBreak="0">
    <w:nsid w:val="79EC1D8F"/>
    <w:multiLevelType w:val="hybridMultilevel"/>
    <w:tmpl w:val="3EB4FF7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7AF54F4B"/>
    <w:multiLevelType w:val="hybridMultilevel"/>
    <w:tmpl w:val="8C5072B4"/>
    <w:lvl w:ilvl="0" w:tplc="17D80178">
      <w:start w:val="1"/>
      <w:numFmt w:val="decimal"/>
      <w:lvlText w:val="%1)"/>
      <w:lvlJc w:val="left"/>
      <w:pPr>
        <w:ind w:left="644"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89" w15:restartNumberingAfterBreak="0">
    <w:nsid w:val="7DB54F4F"/>
    <w:multiLevelType w:val="hybridMultilevel"/>
    <w:tmpl w:val="BF56D6B2"/>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90" w15:restartNumberingAfterBreak="0">
    <w:nsid w:val="7DD23532"/>
    <w:multiLevelType w:val="multilevel"/>
    <w:tmpl w:val="BAA249E4"/>
    <w:lvl w:ilvl="0">
      <w:start w:val="1"/>
      <w:numFmt w:val="decimal"/>
      <w:lvlText w:val="%1)"/>
      <w:lvlJc w:val="left"/>
      <w:pPr>
        <w:ind w:left="502" w:hanging="360"/>
      </w:pPr>
      <w:rPr>
        <w:rFonts w:hint="default"/>
        <w:b w:val="0"/>
        <w:i/>
      </w:rPr>
    </w:lvl>
    <w:lvl w:ilvl="1" w:tentative="1">
      <w:start w:val="1"/>
      <w:numFmt w:val="lowerLetter"/>
      <w:lvlText w:val="%2."/>
      <w:lvlJc w:val="left"/>
      <w:pPr>
        <w:ind w:left="1222" w:hanging="360"/>
      </w:pPr>
    </w:lvl>
    <w:lvl w:ilvl="2" w:tentative="1">
      <w:start w:val="1"/>
      <w:numFmt w:val="lowerRoman"/>
      <w:lvlText w:val="%3."/>
      <w:lvlJc w:val="right"/>
      <w:pPr>
        <w:ind w:left="1942" w:hanging="180"/>
      </w:pPr>
    </w:lvl>
    <w:lvl w:ilvl="3" w:tentative="1">
      <w:start w:val="1"/>
      <w:numFmt w:val="decimal"/>
      <w:lvlText w:val="%4."/>
      <w:lvlJc w:val="left"/>
      <w:pPr>
        <w:ind w:left="2662" w:hanging="360"/>
      </w:pPr>
    </w:lvl>
    <w:lvl w:ilvl="4" w:tentative="1">
      <w:start w:val="1"/>
      <w:numFmt w:val="lowerLetter"/>
      <w:lvlText w:val="%5."/>
      <w:lvlJc w:val="left"/>
      <w:pPr>
        <w:ind w:left="3382" w:hanging="360"/>
      </w:pPr>
    </w:lvl>
    <w:lvl w:ilvl="5" w:tentative="1">
      <w:start w:val="1"/>
      <w:numFmt w:val="lowerRoman"/>
      <w:lvlText w:val="%6."/>
      <w:lvlJc w:val="right"/>
      <w:pPr>
        <w:ind w:left="4102" w:hanging="180"/>
      </w:pPr>
    </w:lvl>
    <w:lvl w:ilvl="6" w:tentative="1">
      <w:start w:val="1"/>
      <w:numFmt w:val="decimal"/>
      <w:lvlText w:val="%7."/>
      <w:lvlJc w:val="left"/>
      <w:pPr>
        <w:ind w:left="4822" w:hanging="360"/>
      </w:pPr>
    </w:lvl>
    <w:lvl w:ilvl="7" w:tentative="1">
      <w:start w:val="1"/>
      <w:numFmt w:val="lowerLetter"/>
      <w:lvlText w:val="%8."/>
      <w:lvlJc w:val="left"/>
      <w:pPr>
        <w:ind w:left="5542" w:hanging="360"/>
      </w:pPr>
    </w:lvl>
    <w:lvl w:ilvl="8" w:tentative="1">
      <w:start w:val="1"/>
      <w:numFmt w:val="lowerRoman"/>
      <w:lvlText w:val="%9."/>
      <w:lvlJc w:val="right"/>
      <w:pPr>
        <w:ind w:left="6262" w:hanging="180"/>
      </w:pPr>
    </w:lvl>
  </w:abstractNum>
  <w:num w:numId="1">
    <w:abstractNumId w:val="33"/>
  </w:num>
  <w:num w:numId="2">
    <w:abstractNumId w:val="65"/>
  </w:num>
  <w:num w:numId="3">
    <w:abstractNumId w:val="7"/>
  </w:num>
  <w:num w:numId="4">
    <w:abstractNumId w:val="73"/>
  </w:num>
  <w:num w:numId="5">
    <w:abstractNumId w:val="74"/>
  </w:num>
  <w:num w:numId="6">
    <w:abstractNumId w:val="69"/>
  </w:num>
  <w:num w:numId="7">
    <w:abstractNumId w:val="6"/>
  </w:num>
  <w:num w:numId="8">
    <w:abstractNumId w:val="1"/>
  </w:num>
  <w:num w:numId="9">
    <w:abstractNumId w:val="78"/>
  </w:num>
  <w:num w:numId="10">
    <w:abstractNumId w:val="0"/>
  </w:num>
  <w:num w:numId="11">
    <w:abstractNumId w:val="3"/>
  </w:num>
  <w:num w:numId="12">
    <w:abstractNumId w:val="27"/>
  </w:num>
  <w:num w:numId="13">
    <w:abstractNumId w:val="38"/>
  </w:num>
  <w:num w:numId="14">
    <w:abstractNumId w:val="17"/>
  </w:num>
  <w:num w:numId="15">
    <w:abstractNumId w:val="50"/>
  </w:num>
  <w:num w:numId="16">
    <w:abstractNumId w:val="11"/>
  </w:num>
  <w:num w:numId="17">
    <w:abstractNumId w:val="26"/>
  </w:num>
  <w:num w:numId="18">
    <w:abstractNumId w:val="89"/>
  </w:num>
  <w:num w:numId="19">
    <w:abstractNumId w:val="44"/>
  </w:num>
  <w:num w:numId="20">
    <w:abstractNumId w:val="42"/>
  </w:num>
  <w:num w:numId="21">
    <w:abstractNumId w:val="87"/>
  </w:num>
  <w:num w:numId="22">
    <w:abstractNumId w:val="62"/>
  </w:num>
  <w:num w:numId="23">
    <w:abstractNumId w:val="76"/>
  </w:num>
  <w:num w:numId="24">
    <w:abstractNumId w:val="64"/>
  </w:num>
  <w:num w:numId="25">
    <w:abstractNumId w:val="9"/>
  </w:num>
  <w:num w:numId="26">
    <w:abstractNumId w:val="12"/>
  </w:num>
  <w:num w:numId="27">
    <w:abstractNumId w:val="83"/>
  </w:num>
  <w:num w:numId="28">
    <w:abstractNumId w:val="80"/>
  </w:num>
  <w:num w:numId="29">
    <w:abstractNumId w:val="19"/>
  </w:num>
  <w:num w:numId="30">
    <w:abstractNumId w:val="43"/>
  </w:num>
  <w:num w:numId="31">
    <w:abstractNumId w:val="14"/>
  </w:num>
  <w:num w:numId="32">
    <w:abstractNumId w:val="51"/>
  </w:num>
  <w:num w:numId="33">
    <w:abstractNumId w:val="61"/>
  </w:num>
  <w:num w:numId="34">
    <w:abstractNumId w:val="79"/>
  </w:num>
  <w:num w:numId="35">
    <w:abstractNumId w:val="77"/>
  </w:num>
  <w:num w:numId="36">
    <w:abstractNumId w:val="41"/>
  </w:num>
  <w:num w:numId="37">
    <w:abstractNumId w:val="4"/>
  </w:num>
  <w:num w:numId="38">
    <w:abstractNumId w:val="82"/>
  </w:num>
  <w:num w:numId="39">
    <w:abstractNumId w:val="90"/>
  </w:num>
  <w:num w:numId="40">
    <w:abstractNumId w:val="25"/>
  </w:num>
  <w:num w:numId="41">
    <w:abstractNumId w:val="63"/>
  </w:num>
  <w:num w:numId="42">
    <w:abstractNumId w:val="56"/>
  </w:num>
  <w:num w:numId="43">
    <w:abstractNumId w:val="47"/>
  </w:num>
  <w:num w:numId="44">
    <w:abstractNumId w:val="52"/>
  </w:num>
  <w:num w:numId="45">
    <w:abstractNumId w:val="71"/>
  </w:num>
  <w:num w:numId="46">
    <w:abstractNumId w:val="20"/>
  </w:num>
  <w:num w:numId="47">
    <w:abstractNumId w:val="58"/>
  </w:num>
  <w:num w:numId="48">
    <w:abstractNumId w:val="34"/>
  </w:num>
  <w:num w:numId="49">
    <w:abstractNumId w:val="45"/>
  </w:num>
  <w:num w:numId="50">
    <w:abstractNumId w:val="81"/>
  </w:num>
  <w:num w:numId="51">
    <w:abstractNumId w:val="60"/>
  </w:num>
  <w:num w:numId="52">
    <w:abstractNumId w:val="23"/>
  </w:num>
  <w:num w:numId="53">
    <w:abstractNumId w:val="15"/>
  </w:num>
  <w:num w:numId="54">
    <w:abstractNumId w:val="55"/>
  </w:num>
  <w:num w:numId="55">
    <w:abstractNumId w:val="10"/>
  </w:num>
  <w:num w:numId="56">
    <w:abstractNumId w:val="37"/>
  </w:num>
  <w:num w:numId="57">
    <w:abstractNumId w:val="67"/>
  </w:num>
  <w:num w:numId="58">
    <w:abstractNumId w:val="39"/>
  </w:num>
  <w:num w:numId="59">
    <w:abstractNumId w:val="70"/>
  </w:num>
  <w:num w:numId="60">
    <w:abstractNumId w:val="88"/>
  </w:num>
  <w:num w:numId="61">
    <w:abstractNumId w:val="13"/>
  </w:num>
  <w:num w:numId="62">
    <w:abstractNumId w:val="75"/>
  </w:num>
  <w:num w:numId="63">
    <w:abstractNumId w:val="40"/>
  </w:num>
  <w:num w:numId="64">
    <w:abstractNumId w:val="72"/>
  </w:num>
  <w:num w:numId="65">
    <w:abstractNumId w:val="16"/>
  </w:num>
  <w:num w:numId="66">
    <w:abstractNumId w:val="31"/>
  </w:num>
  <w:num w:numId="67">
    <w:abstractNumId w:val="46"/>
  </w:num>
  <w:num w:numId="68">
    <w:abstractNumId w:val="24"/>
  </w:num>
  <w:num w:numId="69">
    <w:abstractNumId w:val="36"/>
  </w:num>
  <w:num w:numId="70">
    <w:abstractNumId w:val="29"/>
  </w:num>
  <w:num w:numId="71">
    <w:abstractNumId w:val="21"/>
  </w:num>
  <w:num w:numId="72">
    <w:abstractNumId w:val="66"/>
  </w:num>
  <w:num w:numId="73">
    <w:abstractNumId w:val="28"/>
  </w:num>
  <w:num w:numId="74">
    <w:abstractNumId w:val="68"/>
  </w:num>
  <w:num w:numId="75">
    <w:abstractNumId w:val="2"/>
  </w:num>
  <w:num w:numId="76">
    <w:abstractNumId w:val="48"/>
  </w:num>
  <w:num w:numId="77">
    <w:abstractNumId w:val="22"/>
  </w:num>
  <w:num w:numId="78">
    <w:abstractNumId w:val="84"/>
  </w:num>
  <w:num w:numId="79">
    <w:abstractNumId w:val="57"/>
  </w:num>
  <w:num w:numId="80">
    <w:abstractNumId w:val="35"/>
  </w:num>
  <w:num w:numId="81">
    <w:abstractNumId w:val="49"/>
  </w:num>
  <w:num w:numId="82">
    <w:abstractNumId w:val="8"/>
  </w:num>
  <w:num w:numId="83">
    <w:abstractNumId w:val="5"/>
  </w:num>
  <w:num w:numId="84">
    <w:abstractNumId w:val="30"/>
  </w:num>
  <w:num w:numId="85">
    <w:abstractNumId w:val="85"/>
  </w:num>
  <w:num w:numId="86">
    <w:abstractNumId w:val="53"/>
  </w:num>
  <w:num w:numId="87">
    <w:abstractNumId w:val="18"/>
  </w:num>
  <w:num w:numId="88">
    <w:abstractNumId w:val="32"/>
  </w:num>
  <w:num w:numId="89">
    <w:abstractNumId w:val="54"/>
  </w:num>
  <w:num w:numId="90">
    <w:abstractNumId w:val="59"/>
  </w:num>
  <w:num w:numId="91">
    <w:abstractNumId w:val="86"/>
  </w:num>
  <w:numIdMacAtCleanup w:val="9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Вадим Стубеда">
    <w15:presenceInfo w15:providerId="Windows Live" w15:userId="cdf03c06968760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1B7"/>
    <w:rsid w:val="00003CD1"/>
    <w:rsid w:val="000054ED"/>
    <w:rsid w:val="00010239"/>
    <w:rsid w:val="00024C2F"/>
    <w:rsid w:val="00027155"/>
    <w:rsid w:val="00035897"/>
    <w:rsid w:val="000762AB"/>
    <w:rsid w:val="00083AFF"/>
    <w:rsid w:val="000B3DD7"/>
    <w:rsid w:val="000B6735"/>
    <w:rsid w:val="00111559"/>
    <w:rsid w:val="00123213"/>
    <w:rsid w:val="00126294"/>
    <w:rsid w:val="001374BA"/>
    <w:rsid w:val="00174E70"/>
    <w:rsid w:val="00183514"/>
    <w:rsid w:val="001D16A6"/>
    <w:rsid w:val="00236B45"/>
    <w:rsid w:val="00294B69"/>
    <w:rsid w:val="002A52F4"/>
    <w:rsid w:val="002D229A"/>
    <w:rsid w:val="00313289"/>
    <w:rsid w:val="00315D44"/>
    <w:rsid w:val="0031636F"/>
    <w:rsid w:val="00335BBD"/>
    <w:rsid w:val="00336ABF"/>
    <w:rsid w:val="003446EE"/>
    <w:rsid w:val="003447DE"/>
    <w:rsid w:val="003454F4"/>
    <w:rsid w:val="00373B2D"/>
    <w:rsid w:val="003E63DE"/>
    <w:rsid w:val="003F7CD6"/>
    <w:rsid w:val="00416B04"/>
    <w:rsid w:val="00422CE8"/>
    <w:rsid w:val="00430C08"/>
    <w:rsid w:val="00447101"/>
    <w:rsid w:val="00465915"/>
    <w:rsid w:val="004F233E"/>
    <w:rsid w:val="00563AED"/>
    <w:rsid w:val="00575574"/>
    <w:rsid w:val="00586AD0"/>
    <w:rsid w:val="005A75DD"/>
    <w:rsid w:val="005C55AA"/>
    <w:rsid w:val="005C6E46"/>
    <w:rsid w:val="005D052C"/>
    <w:rsid w:val="00635564"/>
    <w:rsid w:val="00663FFC"/>
    <w:rsid w:val="0067793E"/>
    <w:rsid w:val="006F4D6F"/>
    <w:rsid w:val="007349DD"/>
    <w:rsid w:val="00770617"/>
    <w:rsid w:val="0077458C"/>
    <w:rsid w:val="007851B7"/>
    <w:rsid w:val="00786638"/>
    <w:rsid w:val="007E7590"/>
    <w:rsid w:val="00811047"/>
    <w:rsid w:val="00885B7B"/>
    <w:rsid w:val="008F52D0"/>
    <w:rsid w:val="00933D4A"/>
    <w:rsid w:val="00941CAE"/>
    <w:rsid w:val="00983B73"/>
    <w:rsid w:val="009F03F7"/>
    <w:rsid w:val="00A053EB"/>
    <w:rsid w:val="00A33939"/>
    <w:rsid w:val="00AB592B"/>
    <w:rsid w:val="00AD43FF"/>
    <w:rsid w:val="00B12850"/>
    <w:rsid w:val="00B8769E"/>
    <w:rsid w:val="00BA2FB9"/>
    <w:rsid w:val="00BA3CE7"/>
    <w:rsid w:val="00BC5515"/>
    <w:rsid w:val="00C049C6"/>
    <w:rsid w:val="00C12E7C"/>
    <w:rsid w:val="00C227F4"/>
    <w:rsid w:val="00C2432C"/>
    <w:rsid w:val="00C50EDE"/>
    <w:rsid w:val="00C734F2"/>
    <w:rsid w:val="00CD79F9"/>
    <w:rsid w:val="00D13C53"/>
    <w:rsid w:val="00D30A59"/>
    <w:rsid w:val="00D35F08"/>
    <w:rsid w:val="00D61AFF"/>
    <w:rsid w:val="00D7408C"/>
    <w:rsid w:val="00D9375B"/>
    <w:rsid w:val="00DC0BEB"/>
    <w:rsid w:val="00DF7D40"/>
    <w:rsid w:val="00E1356D"/>
    <w:rsid w:val="00E50564"/>
    <w:rsid w:val="00E72A30"/>
    <w:rsid w:val="00E764F7"/>
    <w:rsid w:val="00E9532D"/>
    <w:rsid w:val="00EB0FE6"/>
    <w:rsid w:val="00EE11BF"/>
    <w:rsid w:val="00EE19D6"/>
    <w:rsid w:val="00F20F41"/>
    <w:rsid w:val="00F51B8F"/>
    <w:rsid w:val="00F63E33"/>
    <w:rsid w:val="00F852B3"/>
    <w:rsid w:val="00F8774E"/>
    <w:rsid w:val="00FE6139"/>
    <w:rsid w:val="00FF70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387C1"/>
  <w15:docId w15:val="{28249B76-B48C-42FB-9EB4-8D3921BB3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d">
    <w:name w:val="annotation text"/>
    <w:basedOn w:val="a"/>
    <w:link w:val="ae"/>
    <w:uiPriority w:val="99"/>
    <w:semiHidden/>
    <w:unhideWhenUsed/>
    <w:pPr>
      <w:spacing w:line="240" w:lineRule="auto"/>
    </w:pPr>
    <w:rPr>
      <w:sz w:val="20"/>
      <w:szCs w:val="20"/>
    </w:rPr>
  </w:style>
  <w:style w:type="character" w:customStyle="1" w:styleId="ae">
    <w:name w:val="Текст примечания Знак"/>
    <w:basedOn w:val="a0"/>
    <w:link w:val="ad"/>
    <w:uiPriority w:val="99"/>
    <w:semiHidden/>
    <w:rPr>
      <w:sz w:val="20"/>
      <w:szCs w:val="20"/>
    </w:rPr>
  </w:style>
  <w:style w:type="character" w:styleId="af">
    <w:name w:val="annotation reference"/>
    <w:basedOn w:val="a0"/>
    <w:uiPriority w:val="99"/>
    <w:semiHidden/>
    <w:unhideWhenUsed/>
    <w:rPr>
      <w:sz w:val="16"/>
      <w:szCs w:val="16"/>
    </w:rPr>
  </w:style>
  <w:style w:type="paragraph" w:styleId="af0">
    <w:name w:val="Balloon Text"/>
    <w:basedOn w:val="a"/>
    <w:link w:val="af1"/>
    <w:uiPriority w:val="99"/>
    <w:semiHidden/>
    <w:unhideWhenUsed/>
    <w:rsid w:val="001D16A6"/>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1D16A6"/>
    <w:rPr>
      <w:rFonts w:ascii="Segoe UI" w:hAnsi="Segoe UI" w:cs="Segoe UI"/>
      <w:sz w:val="18"/>
      <w:szCs w:val="18"/>
    </w:rPr>
  </w:style>
  <w:style w:type="paragraph" w:styleId="30">
    <w:name w:val="toc 3"/>
    <w:basedOn w:val="a"/>
    <w:next w:val="a"/>
    <w:autoRedefine/>
    <w:uiPriority w:val="39"/>
    <w:unhideWhenUsed/>
    <w:rsid w:val="00F51B8F"/>
    <w:pPr>
      <w:tabs>
        <w:tab w:val="left" w:pos="567"/>
        <w:tab w:val="right" w:leader="dot" w:pos="11766"/>
      </w:tabs>
      <w:spacing w:after="100"/>
      <w:ind w:left="142"/>
    </w:pPr>
  </w:style>
  <w:style w:type="paragraph" w:styleId="10">
    <w:name w:val="toc 1"/>
    <w:basedOn w:val="a"/>
    <w:next w:val="a"/>
    <w:autoRedefine/>
    <w:uiPriority w:val="39"/>
    <w:unhideWhenUsed/>
    <w:rsid w:val="00024C2F"/>
    <w:pPr>
      <w:spacing w:after="100" w:line="259" w:lineRule="auto"/>
    </w:pPr>
    <w:rPr>
      <w:rFonts w:asciiTheme="minorHAnsi" w:eastAsiaTheme="minorEastAsia" w:hAnsiTheme="minorHAnsi" w:cstheme="minorBidi"/>
      <w:lang w:val="ru-RU"/>
    </w:rPr>
  </w:style>
  <w:style w:type="paragraph" w:styleId="20">
    <w:name w:val="toc 2"/>
    <w:basedOn w:val="a"/>
    <w:next w:val="a"/>
    <w:autoRedefine/>
    <w:uiPriority w:val="39"/>
    <w:unhideWhenUsed/>
    <w:rsid w:val="00024C2F"/>
    <w:pPr>
      <w:spacing w:after="100" w:line="259" w:lineRule="auto"/>
      <w:ind w:left="220"/>
    </w:pPr>
    <w:rPr>
      <w:rFonts w:asciiTheme="minorHAnsi" w:eastAsiaTheme="minorEastAsia" w:hAnsiTheme="minorHAnsi" w:cstheme="minorBidi"/>
      <w:lang w:val="ru-RU"/>
    </w:rPr>
  </w:style>
  <w:style w:type="paragraph" w:styleId="40">
    <w:name w:val="toc 4"/>
    <w:basedOn w:val="a"/>
    <w:next w:val="a"/>
    <w:autoRedefine/>
    <w:uiPriority w:val="39"/>
    <w:unhideWhenUsed/>
    <w:rsid w:val="00024C2F"/>
    <w:pPr>
      <w:spacing w:after="100" w:line="259" w:lineRule="auto"/>
      <w:ind w:left="660"/>
    </w:pPr>
    <w:rPr>
      <w:rFonts w:asciiTheme="minorHAnsi" w:eastAsiaTheme="minorEastAsia" w:hAnsiTheme="minorHAnsi" w:cstheme="minorBidi"/>
      <w:lang w:val="ru-RU"/>
    </w:rPr>
  </w:style>
  <w:style w:type="paragraph" w:styleId="50">
    <w:name w:val="toc 5"/>
    <w:basedOn w:val="a"/>
    <w:next w:val="a"/>
    <w:autoRedefine/>
    <w:uiPriority w:val="39"/>
    <w:unhideWhenUsed/>
    <w:rsid w:val="00024C2F"/>
    <w:pPr>
      <w:spacing w:after="100" w:line="259" w:lineRule="auto"/>
      <w:ind w:left="880"/>
    </w:pPr>
    <w:rPr>
      <w:rFonts w:asciiTheme="minorHAnsi" w:eastAsiaTheme="minorEastAsia" w:hAnsiTheme="minorHAnsi" w:cstheme="minorBidi"/>
      <w:lang w:val="ru-RU"/>
    </w:rPr>
  </w:style>
  <w:style w:type="paragraph" w:styleId="60">
    <w:name w:val="toc 6"/>
    <w:basedOn w:val="a"/>
    <w:next w:val="a"/>
    <w:autoRedefine/>
    <w:uiPriority w:val="39"/>
    <w:unhideWhenUsed/>
    <w:rsid w:val="00024C2F"/>
    <w:pPr>
      <w:spacing w:after="100" w:line="259" w:lineRule="auto"/>
      <w:ind w:left="1100"/>
    </w:pPr>
    <w:rPr>
      <w:rFonts w:asciiTheme="minorHAnsi" w:eastAsiaTheme="minorEastAsia" w:hAnsiTheme="minorHAnsi" w:cstheme="minorBidi"/>
      <w:lang w:val="ru-RU"/>
    </w:rPr>
  </w:style>
  <w:style w:type="paragraph" w:styleId="7">
    <w:name w:val="toc 7"/>
    <w:basedOn w:val="a"/>
    <w:next w:val="a"/>
    <w:autoRedefine/>
    <w:uiPriority w:val="39"/>
    <w:unhideWhenUsed/>
    <w:rsid w:val="00024C2F"/>
    <w:pPr>
      <w:spacing w:after="100" w:line="259" w:lineRule="auto"/>
      <w:ind w:left="1320"/>
    </w:pPr>
    <w:rPr>
      <w:rFonts w:asciiTheme="minorHAnsi" w:eastAsiaTheme="minorEastAsia" w:hAnsiTheme="minorHAnsi" w:cstheme="minorBidi"/>
      <w:lang w:val="ru-RU"/>
    </w:rPr>
  </w:style>
  <w:style w:type="paragraph" w:styleId="8">
    <w:name w:val="toc 8"/>
    <w:basedOn w:val="a"/>
    <w:next w:val="a"/>
    <w:autoRedefine/>
    <w:uiPriority w:val="39"/>
    <w:unhideWhenUsed/>
    <w:rsid w:val="00024C2F"/>
    <w:pPr>
      <w:spacing w:after="100" w:line="259" w:lineRule="auto"/>
      <w:ind w:left="1540"/>
    </w:pPr>
    <w:rPr>
      <w:rFonts w:asciiTheme="minorHAnsi" w:eastAsiaTheme="minorEastAsia" w:hAnsiTheme="minorHAnsi" w:cstheme="minorBidi"/>
      <w:lang w:val="ru-RU"/>
    </w:rPr>
  </w:style>
  <w:style w:type="paragraph" w:styleId="9">
    <w:name w:val="toc 9"/>
    <w:basedOn w:val="a"/>
    <w:next w:val="a"/>
    <w:autoRedefine/>
    <w:uiPriority w:val="39"/>
    <w:unhideWhenUsed/>
    <w:rsid w:val="00024C2F"/>
    <w:pPr>
      <w:spacing w:after="100" w:line="259" w:lineRule="auto"/>
      <w:ind w:left="1760"/>
    </w:pPr>
    <w:rPr>
      <w:rFonts w:asciiTheme="minorHAnsi" w:eastAsiaTheme="minorEastAsia" w:hAnsiTheme="minorHAnsi" w:cstheme="minorBidi"/>
      <w:lang w:val="ru-RU"/>
    </w:rPr>
  </w:style>
  <w:style w:type="character" w:styleId="af2">
    <w:name w:val="Hyperlink"/>
    <w:basedOn w:val="a0"/>
    <w:uiPriority w:val="99"/>
    <w:unhideWhenUsed/>
    <w:rsid w:val="00024C2F"/>
    <w:rPr>
      <w:color w:val="0000FF" w:themeColor="hyperlink"/>
      <w:u w:val="single"/>
    </w:rPr>
  </w:style>
  <w:style w:type="paragraph" w:styleId="af3">
    <w:name w:val="Revision"/>
    <w:hidden/>
    <w:uiPriority w:val="99"/>
    <w:semiHidden/>
    <w:rsid w:val="00315D44"/>
    <w:pPr>
      <w:spacing w:line="240" w:lineRule="auto"/>
    </w:pPr>
  </w:style>
  <w:style w:type="paragraph" w:styleId="af4">
    <w:name w:val="footnote text"/>
    <w:basedOn w:val="a"/>
    <w:link w:val="af5"/>
    <w:uiPriority w:val="99"/>
    <w:semiHidden/>
    <w:unhideWhenUsed/>
    <w:rsid w:val="00315D44"/>
    <w:pPr>
      <w:spacing w:line="240" w:lineRule="auto"/>
    </w:pPr>
    <w:rPr>
      <w:sz w:val="20"/>
      <w:szCs w:val="20"/>
    </w:rPr>
  </w:style>
  <w:style w:type="character" w:customStyle="1" w:styleId="af5">
    <w:name w:val="Текст сноски Знак"/>
    <w:basedOn w:val="a0"/>
    <w:link w:val="af4"/>
    <w:uiPriority w:val="99"/>
    <w:semiHidden/>
    <w:rsid w:val="00315D44"/>
    <w:rPr>
      <w:sz w:val="20"/>
      <w:szCs w:val="20"/>
    </w:rPr>
  </w:style>
  <w:style w:type="character" w:styleId="af6">
    <w:name w:val="footnote reference"/>
    <w:basedOn w:val="a0"/>
    <w:uiPriority w:val="99"/>
    <w:semiHidden/>
    <w:unhideWhenUsed/>
    <w:rsid w:val="00315D44"/>
    <w:rPr>
      <w:vertAlign w:val="superscript"/>
    </w:rPr>
  </w:style>
  <w:style w:type="paragraph" w:styleId="af7">
    <w:name w:val="annotation subject"/>
    <w:basedOn w:val="ad"/>
    <w:next w:val="ad"/>
    <w:link w:val="af8"/>
    <w:uiPriority w:val="99"/>
    <w:semiHidden/>
    <w:unhideWhenUsed/>
    <w:rsid w:val="00F51B8F"/>
    <w:rPr>
      <w:b/>
      <w:bCs/>
    </w:rPr>
  </w:style>
  <w:style w:type="character" w:customStyle="1" w:styleId="af8">
    <w:name w:val="Тема примечания Знак"/>
    <w:basedOn w:val="ae"/>
    <w:link w:val="af7"/>
    <w:uiPriority w:val="99"/>
    <w:semiHidden/>
    <w:rsid w:val="00F51B8F"/>
    <w:rPr>
      <w:b/>
      <w:bCs/>
      <w:sz w:val="20"/>
      <w:szCs w:val="20"/>
    </w:rPr>
  </w:style>
  <w:style w:type="paragraph" w:styleId="af9">
    <w:name w:val="List Paragraph"/>
    <w:basedOn w:val="a"/>
    <w:uiPriority w:val="34"/>
    <w:qFormat/>
    <w:rsid w:val="00BA2FB9"/>
    <w:pPr>
      <w:ind w:left="720"/>
      <w:contextualSpacing/>
    </w:pPr>
  </w:style>
  <w:style w:type="paragraph" w:styleId="afa">
    <w:name w:val="Normal (Web)"/>
    <w:basedOn w:val="a"/>
    <w:uiPriority w:val="99"/>
    <w:unhideWhenUsed/>
    <w:rsid w:val="00111559"/>
    <w:pPr>
      <w:spacing w:before="100" w:beforeAutospacing="1" w:after="100" w:afterAutospacing="1" w:line="240" w:lineRule="auto"/>
    </w:pPr>
    <w:rPr>
      <w:rFonts w:ascii="Times New Roman" w:eastAsia="Times New Roman" w:hAnsi="Times New Roman" w:cs="Times New Roman"/>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194122">
      <w:bodyDiv w:val="1"/>
      <w:marLeft w:val="0"/>
      <w:marRight w:val="0"/>
      <w:marTop w:val="0"/>
      <w:marBottom w:val="0"/>
      <w:divBdr>
        <w:top w:val="none" w:sz="0" w:space="0" w:color="auto"/>
        <w:left w:val="none" w:sz="0" w:space="0" w:color="auto"/>
        <w:bottom w:val="none" w:sz="0" w:space="0" w:color="auto"/>
        <w:right w:val="none" w:sz="0" w:space="0" w:color="auto"/>
      </w:divBdr>
    </w:div>
    <w:div w:id="10488400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64A31-A601-483D-9103-A1F726E4C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1</Pages>
  <Words>17193</Words>
  <Characters>116574</Characters>
  <Application>Microsoft Office Word</Application>
  <DocSecurity>0</DocSecurity>
  <Lines>2428</Lines>
  <Paragraphs>1408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CTY6A</dc:creator>
  <cp:lastModifiedBy>Вадим Стубеда</cp:lastModifiedBy>
  <cp:revision>61</cp:revision>
  <dcterms:created xsi:type="dcterms:W3CDTF">2020-03-17T16:07:00Z</dcterms:created>
  <dcterms:modified xsi:type="dcterms:W3CDTF">2020-03-18T22:41:00Z</dcterms:modified>
</cp:coreProperties>
</file>